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F4C086" w14:textId="77777777" w:rsidR="003A20A6" w:rsidRPr="00155B31" w:rsidRDefault="003A20A6" w:rsidP="00155B31">
      <w:pPr>
        <w:pStyle w:val="Speaker"/>
        <w:rPr>
          <w:rStyle w:val="Strong"/>
        </w:rPr>
      </w:pPr>
    </w:p>
    <w:p w14:paraId="4A8AD4F5" w14:textId="0C841762" w:rsidR="005324FA" w:rsidRPr="008D6E5B" w:rsidRDefault="005324FA" w:rsidP="00155B31">
      <w:pPr>
        <w:pStyle w:val="Heading2"/>
      </w:pPr>
      <w:r w:rsidRPr="008D6E5B">
        <w:t xml:space="preserve">Session </w:t>
      </w:r>
      <w:bookmarkStart w:id="0" w:name="_Hlk4572356"/>
      <w:sdt>
        <w:sdtPr>
          <w:alias w:val="Subject"/>
          <w:tag w:val=""/>
          <w:id w:val="-1713342876"/>
          <w:placeholder>
            <w:docPart w:val="6527DD79F10F46BA9FE1DE5608D49B1C"/>
          </w:placeholder>
          <w:dataBinding w:prefixMappings="xmlns:ns0='http://purl.org/dc/elements/1.1/' xmlns:ns1='http://schemas.openxmlformats.org/package/2006/metadata/core-properties' " w:xpath="/ns1:coreProperties[1]/ns0:subject[1]" w:storeItemID="{6C3C8BC8-F283-45AE-878A-BAB7291924A1}"/>
          <w:text/>
        </w:sdtPr>
        <w:sdtContent>
          <w:r w:rsidR="0084145F">
            <w:t>1.4</w:t>
          </w:r>
        </w:sdtContent>
      </w:sdt>
      <w:bookmarkEnd w:id="0"/>
    </w:p>
    <w:sdt>
      <w:sdtPr>
        <w:alias w:val="Title"/>
        <w:tag w:val=""/>
        <w:id w:val="1188101143"/>
        <w:placeholder>
          <w:docPart w:val="FD0BA2FC03C14D53A3D28BD01B2873B6"/>
        </w:placeholder>
        <w:dataBinding w:prefixMappings="xmlns:ns0='http://purl.org/dc/elements/1.1/' xmlns:ns1='http://schemas.openxmlformats.org/package/2006/metadata/core-properties' " w:xpath="/ns1:coreProperties[1]/ns0:title[1]" w:storeItemID="{6C3C8BC8-F283-45AE-878A-BAB7291924A1}"/>
        <w:text/>
      </w:sdtPr>
      <w:sdtContent>
        <w:p w14:paraId="4B1893A5" w14:textId="775C7041" w:rsidR="00390115" w:rsidRPr="00155B31" w:rsidRDefault="00995428" w:rsidP="00FE514E">
          <w:pPr>
            <w:pStyle w:val="Title"/>
          </w:pPr>
          <w:r>
            <w:t>Generative Design with Project Refinery</w:t>
          </w:r>
        </w:p>
      </w:sdtContent>
    </w:sdt>
    <w:p w14:paraId="08E4F637" w14:textId="5D42204B" w:rsidR="00FE514E" w:rsidRPr="00155B31" w:rsidRDefault="00BC3F04" w:rsidP="00155B31">
      <w:pPr>
        <w:pStyle w:val="Speaker"/>
      </w:pPr>
      <w:sdt>
        <w:sdtPr>
          <w:alias w:val="Author"/>
          <w:tag w:val=""/>
          <w:id w:val="1157876244"/>
          <w:placeholder>
            <w:docPart w:val="1E47C50920C14A9889B4CCB10D25D149"/>
          </w:placeholder>
          <w:dataBinding w:prefixMappings="xmlns:ns0='http://purl.org/dc/elements/1.1/' xmlns:ns1='http://schemas.openxmlformats.org/package/2006/metadata/core-properties' " w:xpath="/ns1:coreProperties[1]/ns0:creator[1]" w:storeItemID="{6C3C8BC8-F283-45AE-878A-BAB7291924A1}"/>
          <w:text/>
        </w:sdtPr>
        <w:sdtContent>
          <w:r w:rsidR="00995428">
            <w:t>Lilli Smith</w:t>
          </w:r>
        </w:sdtContent>
      </w:sdt>
      <w:r w:rsidR="00FE514E" w:rsidRPr="00155B31">
        <w:t xml:space="preserve">, </w:t>
      </w:r>
      <w:sdt>
        <w:sdtPr>
          <w:alias w:val="Company"/>
          <w:tag w:val=""/>
          <w:id w:val="701133968"/>
          <w:placeholder>
            <w:docPart w:val="39B47EF3B20D43F09F68D21E43ACFADA"/>
          </w:placeholder>
          <w:dataBinding w:prefixMappings="xmlns:ns0='http://schemas.openxmlformats.org/officeDocument/2006/extended-properties' " w:xpath="/ns0:Properties[1]/ns0:Company[1]" w:storeItemID="{6668398D-A668-4E3E-A5EB-62B293D839F1}"/>
          <w:text/>
        </w:sdtPr>
        <w:sdtContent>
          <w:r w:rsidR="00995428">
            <w:t>Autodesk, Inc.</w:t>
          </w:r>
        </w:sdtContent>
      </w:sdt>
      <w:r w:rsidR="00FE514E" w:rsidRPr="00155B31">
        <w:t xml:space="preserve"> </w:t>
      </w:r>
    </w:p>
    <w:p w14:paraId="380C51C6" w14:textId="0A3805A9" w:rsidR="007B2FFF" w:rsidRDefault="00995428" w:rsidP="008F4A25">
      <w:pPr>
        <w:spacing w:line="240" w:lineRule="auto"/>
        <w:rPr>
          <w:rFonts w:ascii="Times New Roman" w:hAnsi="Times New Roman"/>
          <w:lang w:val="en-US" w:eastAsia="en-US"/>
        </w:rPr>
      </w:pPr>
      <w:r w:rsidRPr="00995428">
        <w:rPr>
          <w:rFonts w:ascii="Times New Roman" w:hAnsi="Times New Roman"/>
          <w:lang w:val="en-US" w:eastAsia="en-US"/>
        </w:rPr>
        <w:fldChar w:fldCharType="begin"/>
      </w:r>
      <w:r w:rsidRPr="00995428">
        <w:rPr>
          <w:rFonts w:ascii="Times New Roman" w:hAnsi="Times New Roman"/>
          <w:lang w:val="en-US" w:eastAsia="en-US"/>
        </w:rPr>
        <w:instrText xml:space="preserve"> INCLUDEPICTURE "https://www.mac-group.com/wp-content/uploads/2018/11/autodesk-logo.png" \* MERGEFORMATINET </w:instrText>
      </w:r>
      <w:r w:rsidRPr="00995428">
        <w:rPr>
          <w:rFonts w:ascii="Times New Roman" w:hAnsi="Times New Roman"/>
          <w:lang w:val="en-US" w:eastAsia="en-US"/>
        </w:rPr>
        <w:fldChar w:fldCharType="separate"/>
      </w:r>
      <w:r w:rsidRPr="00995428">
        <w:rPr>
          <w:rFonts w:ascii="Times New Roman" w:hAnsi="Times New Roman"/>
          <w:noProof/>
          <w:lang w:val="en-US" w:eastAsia="en-US"/>
        </w:rPr>
        <w:drawing>
          <wp:inline distT="0" distB="0" distL="0" distR="0" wp14:anchorId="687FFBA9" wp14:editId="57571812">
            <wp:extent cx="461395" cy="461395"/>
            <wp:effectExtent l="0" t="0" r="0" b="0"/>
            <wp:docPr id="3" name="Picture 3" descr="Image result for autodesk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utodesk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3641" cy="473641"/>
                    </a:xfrm>
                    <a:prstGeom prst="rect">
                      <a:avLst/>
                    </a:prstGeom>
                    <a:noFill/>
                    <a:ln>
                      <a:noFill/>
                    </a:ln>
                  </pic:spPr>
                </pic:pic>
              </a:graphicData>
            </a:graphic>
          </wp:inline>
        </w:drawing>
      </w:r>
      <w:r w:rsidRPr="00995428">
        <w:rPr>
          <w:rFonts w:ascii="Times New Roman" w:hAnsi="Times New Roman"/>
          <w:lang w:val="en-US" w:eastAsia="en-US"/>
        </w:rPr>
        <w:fldChar w:fldCharType="end"/>
      </w:r>
    </w:p>
    <w:p w14:paraId="223DCD28" w14:textId="77777777" w:rsidR="008F4A25" w:rsidRPr="008F4A25" w:rsidRDefault="008F4A25" w:rsidP="008F4A25">
      <w:pPr>
        <w:spacing w:line="240" w:lineRule="auto"/>
        <w:rPr>
          <w:rFonts w:ascii="Times New Roman" w:hAnsi="Times New Roman"/>
          <w:lang w:val="en-US" w:eastAsia="en-US"/>
        </w:rPr>
      </w:pPr>
    </w:p>
    <w:p w14:paraId="1B33E094" w14:textId="77777777" w:rsidR="00390115" w:rsidRPr="00155B31" w:rsidRDefault="00B240EC" w:rsidP="00AE021C">
      <w:pPr>
        <w:rPr>
          <w:rStyle w:val="Strong"/>
        </w:rPr>
      </w:pPr>
      <w:r w:rsidRPr="00155B31">
        <w:rPr>
          <w:rStyle w:val="Strong"/>
        </w:rPr>
        <w:t>Class Description</w:t>
      </w:r>
    </w:p>
    <w:p w14:paraId="67AA9531" w14:textId="1E76570C" w:rsidR="00995428" w:rsidRPr="00995428" w:rsidRDefault="00995428" w:rsidP="00995428">
      <w:r w:rsidRPr="00995428">
        <w:t xml:space="preserve">Project Refinery is an Autodesk generative design tool for the architecture, engineering and construction industry that gives users the ability to explore, analyze, and optimize their Dynamo </w:t>
      </w:r>
      <w:r w:rsidR="00043482">
        <w:t xml:space="preserve">and Revit </w:t>
      </w:r>
      <w:r w:rsidRPr="00995428">
        <w:t>designs. This lecture and demo will feature pragmatic end-to-end workflows for architectural design option generation and evaluation using Project Refinery in Dynamo for Revit.</w:t>
      </w:r>
      <w:r>
        <w:t xml:space="preserve"> </w:t>
      </w:r>
      <w:r w:rsidRPr="00995428">
        <w:t>The Dynamo and Refinery project team will show how to frame a design problem in terms of goals and constraints in Dynamo, how to automate design option creation, evaluation, and optimization in Refinery</w:t>
      </w:r>
      <w:ins w:id="1" w:author="Matt Jezyk" w:date="2019-07-10T16:28:00Z">
        <w:r w:rsidR="00335E9A">
          <w:t>,</w:t>
        </w:r>
      </w:ins>
      <w:r w:rsidRPr="00995428">
        <w:t xml:space="preserve"> and how to convince stakeholders about the value of this approach.</w:t>
      </w:r>
    </w:p>
    <w:p w14:paraId="5F6B10EB" w14:textId="77777777" w:rsidR="00995428" w:rsidRDefault="00995428" w:rsidP="00995428"/>
    <w:p w14:paraId="162A6D3E" w14:textId="058C6A43" w:rsidR="00995428" w:rsidRDefault="00995428" w:rsidP="00995428">
      <w:r>
        <w:t>We will focus on these</w:t>
      </w:r>
      <w:r w:rsidRPr="00995428">
        <w:t xml:space="preserve"> workflows:</w:t>
      </w:r>
    </w:p>
    <w:p w14:paraId="76D5316D" w14:textId="77777777" w:rsidR="00485B85" w:rsidRPr="00995428" w:rsidRDefault="00485B85" w:rsidP="00995428"/>
    <w:p w14:paraId="74ADA156" w14:textId="434A03D5" w:rsidR="00995428" w:rsidRPr="00995428" w:rsidRDefault="0084145F" w:rsidP="00383073">
      <w:pPr>
        <w:pStyle w:val="ListParagraph"/>
        <w:numPr>
          <w:ilvl w:val="0"/>
          <w:numId w:val="41"/>
        </w:numPr>
      </w:pPr>
      <w:r>
        <w:t>Massing Study Simple</w:t>
      </w:r>
      <w:r w:rsidR="00995428" w:rsidRPr="00995428">
        <w:t xml:space="preserve"> </w:t>
      </w:r>
      <w:r>
        <w:t>–</w:t>
      </w:r>
      <w:r w:rsidR="00995428" w:rsidRPr="00995428">
        <w:t xml:space="preserve"> </w:t>
      </w:r>
      <w:r>
        <w:t>a simple workflow to explain concepts.</w:t>
      </w:r>
    </w:p>
    <w:p w14:paraId="2C3E0587" w14:textId="6A3B8C83" w:rsidR="0097756D" w:rsidRDefault="00995428" w:rsidP="00383073">
      <w:pPr>
        <w:pStyle w:val="ListParagraph"/>
        <w:numPr>
          <w:ilvl w:val="0"/>
          <w:numId w:val="41"/>
        </w:numPr>
      </w:pPr>
      <w:r w:rsidRPr="00995428">
        <w:t xml:space="preserve">Massing Study </w:t>
      </w:r>
      <w:r w:rsidR="0084145F">
        <w:t xml:space="preserve">Complex </w:t>
      </w:r>
      <w:r w:rsidRPr="00995428">
        <w:t>- </w:t>
      </w:r>
      <w:r w:rsidR="00043482">
        <w:t>r</w:t>
      </w:r>
      <w:r w:rsidR="00D646CF" w:rsidRPr="00D646CF">
        <w:t xml:space="preserve">etail and office distribution and configuration for a building on an urban site. </w:t>
      </w:r>
    </w:p>
    <w:p w14:paraId="2CC8A7CB" w14:textId="0F005DD2" w:rsidR="00995428" w:rsidRPr="002D178D" w:rsidRDefault="0097756D" w:rsidP="002D178D">
      <w:pPr>
        <w:pStyle w:val="ListParagraph"/>
        <w:numPr>
          <w:ilvl w:val="0"/>
          <w:numId w:val="41"/>
        </w:numPr>
        <w:rPr>
          <w:lang w:val="en-US"/>
        </w:rPr>
      </w:pPr>
      <w:r>
        <w:t>Tiling</w:t>
      </w:r>
      <w:r w:rsidR="00995428" w:rsidRPr="00995428">
        <w:t xml:space="preserve"> </w:t>
      </w:r>
      <w:r w:rsidR="00043482">
        <w:t>–</w:t>
      </w:r>
      <w:r w:rsidR="00995428" w:rsidRPr="00995428">
        <w:t> </w:t>
      </w:r>
      <w:r w:rsidR="00043482">
        <w:rPr>
          <w:lang w:val="en-US"/>
        </w:rPr>
        <w:t>tile layout</w:t>
      </w:r>
      <w:r w:rsidR="002D178D" w:rsidRPr="002D178D">
        <w:rPr>
          <w:lang w:val="en-US"/>
        </w:rPr>
        <w:t xml:space="preserve"> on a given surface </w:t>
      </w:r>
      <w:r w:rsidR="00043482">
        <w:rPr>
          <w:lang w:val="en-US"/>
        </w:rPr>
        <w:t xml:space="preserve">from Revit </w:t>
      </w:r>
      <w:r w:rsidR="002D178D" w:rsidRPr="002D178D">
        <w:rPr>
          <w:lang w:val="en-US"/>
        </w:rPr>
        <w:t>so that the least number are cut off and the leas</w:t>
      </w:r>
      <w:r w:rsidR="002D178D">
        <w:rPr>
          <w:lang w:val="en-US"/>
        </w:rPr>
        <w:t>t</w:t>
      </w:r>
      <w:r w:rsidR="002D178D" w:rsidRPr="002D178D">
        <w:rPr>
          <w:lang w:val="en-US"/>
        </w:rPr>
        <w:t xml:space="preserve"> amount of tile </w:t>
      </w:r>
      <w:r w:rsidR="002D178D">
        <w:rPr>
          <w:lang w:val="en-US"/>
        </w:rPr>
        <w:t>waste</w:t>
      </w:r>
      <w:r w:rsidR="002D178D" w:rsidRPr="002D178D">
        <w:rPr>
          <w:lang w:val="en-US"/>
        </w:rPr>
        <w:t xml:space="preserve"> goes to the landfill.</w:t>
      </w:r>
    </w:p>
    <w:p w14:paraId="4A0C555B" w14:textId="24E304F4" w:rsidR="002D178D" w:rsidRPr="002D178D" w:rsidRDefault="00383073" w:rsidP="002D178D">
      <w:pPr>
        <w:pStyle w:val="ListParagraph"/>
        <w:numPr>
          <w:ilvl w:val="0"/>
          <w:numId w:val="41"/>
        </w:numPr>
        <w:rPr>
          <w:lang w:val="en-US"/>
        </w:rPr>
      </w:pPr>
      <w:r w:rsidRPr="00995428">
        <w:t xml:space="preserve">Office furniture layout </w:t>
      </w:r>
      <w:r w:rsidR="002D178D">
        <w:t>–</w:t>
      </w:r>
      <w:r w:rsidRPr="00995428">
        <w:t xml:space="preserve"> </w:t>
      </w:r>
      <w:r w:rsidR="002D178D" w:rsidRPr="002D178D">
        <w:rPr>
          <w:lang w:val="en-US"/>
        </w:rPr>
        <w:t xml:space="preserve">desk layouts </w:t>
      </w:r>
      <w:r w:rsidR="00043482">
        <w:rPr>
          <w:lang w:val="en-US"/>
        </w:rPr>
        <w:t xml:space="preserve">in a Revit room </w:t>
      </w:r>
      <w:r w:rsidR="002D178D" w:rsidRPr="002D178D">
        <w:rPr>
          <w:lang w:val="en-US"/>
        </w:rPr>
        <w:t xml:space="preserve">that </w:t>
      </w:r>
      <w:r w:rsidR="002D178D">
        <w:rPr>
          <w:lang w:val="en-US"/>
        </w:rPr>
        <w:t>provide</w:t>
      </w:r>
      <w:r w:rsidR="002D178D" w:rsidRPr="002D178D">
        <w:rPr>
          <w:lang w:val="en-US"/>
        </w:rPr>
        <w:t xml:space="preserve"> the most desks but also the most private desks while maximizing desk area per person and minimizing unutilized space.</w:t>
      </w:r>
    </w:p>
    <w:p w14:paraId="0063F468" w14:textId="689227C3" w:rsidR="00383073" w:rsidRPr="008F4A25" w:rsidRDefault="00383073" w:rsidP="002D178D">
      <w:pPr>
        <w:ind w:left="360"/>
      </w:pPr>
    </w:p>
    <w:p w14:paraId="366A9C52" w14:textId="77777777" w:rsidR="00995428" w:rsidRPr="008D6E5B" w:rsidRDefault="00995428">
      <w:pPr>
        <w:rPr>
          <w:rFonts w:cs="Arial"/>
        </w:rPr>
      </w:pPr>
    </w:p>
    <w:p w14:paraId="2B93E0C9" w14:textId="443377EC" w:rsidR="00995428" w:rsidRDefault="00485B85" w:rsidP="0073457A">
      <w:pPr>
        <w:rPr>
          <w:rStyle w:val="Strong"/>
        </w:rPr>
      </w:pPr>
      <w:r>
        <w:rPr>
          <w:rFonts w:cs="Arial"/>
          <w:noProof/>
          <w:lang w:val="en-US" w:eastAsia="en-US"/>
        </w:rPr>
        <w:drawing>
          <wp:anchor distT="0" distB="0" distL="114300" distR="114300" simplePos="0" relativeHeight="251658240" behindDoc="0" locked="0" layoutInCell="1" allowOverlap="1" wp14:anchorId="107266A9" wp14:editId="10A91ED8">
            <wp:simplePos x="0" y="0"/>
            <wp:positionH relativeFrom="column">
              <wp:posOffset>40005</wp:posOffset>
            </wp:positionH>
            <wp:positionV relativeFrom="paragraph">
              <wp:posOffset>213360</wp:posOffset>
            </wp:positionV>
            <wp:extent cx="1417320" cy="1583055"/>
            <wp:effectExtent l="0" t="0" r="5080" b="4445"/>
            <wp:wrapSquare wrapText="bothSides"/>
            <wp:docPr id="2" name="Picture 2" descr="A person wearing glasses and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ADJUSTEDNONRAW_thumb_94be.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17320" cy="1583055"/>
                    </a:xfrm>
                    <a:prstGeom prst="rect">
                      <a:avLst/>
                    </a:prstGeom>
                  </pic:spPr>
                </pic:pic>
              </a:graphicData>
            </a:graphic>
            <wp14:sizeRelH relativeFrom="page">
              <wp14:pctWidth>0</wp14:pctWidth>
            </wp14:sizeRelH>
            <wp14:sizeRelV relativeFrom="page">
              <wp14:pctHeight>0</wp14:pctHeight>
            </wp14:sizeRelV>
          </wp:anchor>
        </w:drawing>
      </w:r>
      <w:r w:rsidR="0073457A" w:rsidRPr="00155B31">
        <w:rPr>
          <w:rStyle w:val="Strong"/>
        </w:rPr>
        <w:t>About the Speaker:</w:t>
      </w:r>
    </w:p>
    <w:p w14:paraId="6CD83278" w14:textId="2D3A07B7" w:rsidR="00AE021C" w:rsidRPr="00995428" w:rsidRDefault="00995428" w:rsidP="007B2FFF">
      <w:pPr>
        <w:rPr>
          <w:b/>
          <w:bCs/>
          <w:color w:val="595959" w:themeColor="text1" w:themeTint="A6"/>
        </w:rPr>
      </w:pPr>
      <w:r w:rsidRPr="00995428">
        <w:rPr>
          <w:rFonts w:cs="Arial"/>
          <w:noProof/>
        </w:rPr>
        <w:t xml:space="preserve"> </w:t>
      </w:r>
      <w:r w:rsidRPr="00995428">
        <w:rPr>
          <w:rFonts w:cs="Arial"/>
        </w:rPr>
        <w:t>Lilli Smith, AIA</w:t>
      </w:r>
      <w:r w:rsidR="00E96B6B">
        <w:rPr>
          <w:rFonts w:cs="Arial"/>
        </w:rPr>
        <w:t xml:space="preserve"> Sr. Product Manager, AEC Generative Design,</w:t>
      </w:r>
      <w:r w:rsidRPr="00995428">
        <w:rPr>
          <w:rFonts w:cs="Arial"/>
        </w:rPr>
        <w:t xml:space="preserve"> is an architect with a passion for re-envisioning the way that buildings are designed. After working for several years as an architect, she joined Revit Technology as a fledgling start up and helped grow it to where it is today in almost every architect’s tool box.  She has gone on to work </w:t>
      </w:r>
      <w:r w:rsidR="00E96B6B">
        <w:rPr>
          <w:rFonts w:cs="Arial"/>
        </w:rPr>
        <w:t xml:space="preserve">at Autodesk </w:t>
      </w:r>
      <w:r w:rsidRPr="00995428">
        <w:rPr>
          <w:rFonts w:cs="Arial"/>
        </w:rPr>
        <w:t xml:space="preserve">on many </w:t>
      </w:r>
      <w:r w:rsidR="00E96B6B">
        <w:rPr>
          <w:rFonts w:cs="Arial"/>
        </w:rPr>
        <w:t>different</w:t>
      </w:r>
      <w:r w:rsidRPr="00995428">
        <w:rPr>
          <w:rFonts w:cs="Arial"/>
        </w:rPr>
        <w:t xml:space="preserve"> tools including Vasari, FormIt, Dynamo, </w:t>
      </w:r>
      <w:r w:rsidR="008F4A25">
        <w:rPr>
          <w:rFonts w:cs="Arial"/>
        </w:rPr>
        <w:t xml:space="preserve">and </w:t>
      </w:r>
      <w:r w:rsidRPr="00995428">
        <w:rPr>
          <w:rFonts w:cs="Arial"/>
        </w:rPr>
        <w:t>Project Fractal. Her most recent focus is on Project Refinery: Multi Objective Optimization and Optioneering for Dynamo</w:t>
      </w:r>
      <w:r>
        <w:rPr>
          <w:rFonts w:cs="Arial"/>
        </w:rPr>
        <w:t>.</w:t>
      </w:r>
      <w:r w:rsidR="00AE021C" w:rsidRPr="008D6E5B">
        <w:br w:type="page"/>
      </w:r>
    </w:p>
    <w:p w14:paraId="3D150EDE" w14:textId="76228202" w:rsidR="00390115" w:rsidRPr="008D6E5B" w:rsidRDefault="00C027C4" w:rsidP="0094247D">
      <w:pPr>
        <w:pStyle w:val="Heading2"/>
        <w:rPr>
          <w:rFonts w:cs="Arial"/>
        </w:rPr>
      </w:pPr>
      <w:r>
        <w:rPr>
          <w:rFonts w:cs="Arial"/>
        </w:rPr>
        <w:lastRenderedPageBreak/>
        <w:t>Introduction</w:t>
      </w:r>
    </w:p>
    <w:p w14:paraId="6BE83C6D" w14:textId="71D1A92A" w:rsidR="00252470" w:rsidRPr="008D6E5B" w:rsidRDefault="00C027C4" w:rsidP="007B2FFF">
      <w:r>
        <w:t>This class is about how to use generative design workflows to advance architectural processes.</w:t>
      </w:r>
    </w:p>
    <w:p w14:paraId="47632360" w14:textId="7A158B8E" w:rsidR="00252470" w:rsidRPr="008D6E5B" w:rsidRDefault="00C027C4" w:rsidP="00252470">
      <w:pPr>
        <w:pStyle w:val="Heading3"/>
        <w:rPr>
          <w:rFonts w:cs="Arial"/>
        </w:rPr>
      </w:pPr>
      <w:r>
        <w:rPr>
          <w:rFonts w:cs="Arial"/>
        </w:rPr>
        <w:t>Why</w:t>
      </w:r>
      <w:r w:rsidR="00020D8B">
        <w:rPr>
          <w:rFonts w:cs="Arial"/>
        </w:rPr>
        <w:t xml:space="preserve"> learn about generative design workflows</w:t>
      </w:r>
      <w:r>
        <w:rPr>
          <w:rFonts w:cs="Arial"/>
        </w:rPr>
        <w:t xml:space="preserve">? </w:t>
      </w:r>
    </w:p>
    <w:p w14:paraId="1217002F" w14:textId="1C0B215A" w:rsidR="00C027C4" w:rsidRDefault="00056E31" w:rsidP="00C027C4">
      <w:r>
        <w:t>By</w:t>
      </w:r>
      <w:r w:rsidR="00C027C4" w:rsidRPr="00C027C4">
        <w:t xml:space="preserve"> 2050 there will be 10 billion </w:t>
      </w:r>
      <w:r>
        <w:t>people on earth</w:t>
      </w:r>
      <w:r w:rsidR="00C027C4" w:rsidRPr="00C027C4">
        <w:t>.</w:t>
      </w:r>
      <w:r w:rsidR="00C027C4">
        <w:t xml:space="preserve"> </w:t>
      </w:r>
      <w:r>
        <w:t>The</w:t>
      </w:r>
      <w:r w:rsidR="00C027C4" w:rsidRPr="00C027C4">
        <w:t xml:space="preserve"> global middle class is growing faster than at any time in our history.</w:t>
      </w:r>
      <w:r w:rsidR="00C027C4">
        <w:t xml:space="preserve"> </w:t>
      </w:r>
      <w:r w:rsidR="00C027C4" w:rsidRPr="00C027C4">
        <w:t>In 1990, only 23% of the global population had sufficient income to be classified as middle class. Today, 45% of us do.</w:t>
      </w:r>
      <w:r w:rsidR="00C027C4">
        <w:t xml:space="preserve"> </w:t>
      </w:r>
      <w:r>
        <w:t>All of these people are going to drastically increase the population of our cities and this is going to require a lot of work: a lot of new buildings and infrastructure</w:t>
      </w:r>
      <w:r w:rsidR="00D702BB">
        <w:t xml:space="preserve"> to support them</w:t>
      </w:r>
      <w:r>
        <w:t xml:space="preserve">.  </w:t>
      </w:r>
      <w:r w:rsidR="00C027C4" w:rsidRPr="00C027C4">
        <w:t>Recently Autodesk partnered with a firm called Statista to calculate just how much wor</w:t>
      </w:r>
      <w:r w:rsidR="00C027C4">
        <w:t xml:space="preserve">k. </w:t>
      </w:r>
      <w:r w:rsidR="00C027C4" w:rsidRPr="00C027C4">
        <w:t> </w:t>
      </w:r>
      <w:r>
        <w:t xml:space="preserve"> </w:t>
      </w:r>
      <w:r w:rsidR="00C027C4" w:rsidRPr="00C027C4">
        <w:t xml:space="preserve">We’re going to have to build 13,000 buildings every day </w:t>
      </w:r>
      <w:r w:rsidR="00C027C4">
        <w:t>a</w:t>
      </w:r>
      <w:r w:rsidR="00C027C4" w:rsidRPr="00C027C4">
        <w:t>nd enough roads and rail to wrap around the earth six times every yea</w:t>
      </w:r>
      <w:r w:rsidR="00C027C4">
        <w:t xml:space="preserve">r.  </w:t>
      </w:r>
      <w:r w:rsidR="00C027C4" w:rsidRPr="00C027C4">
        <w:t>That’s over 1.2 million km of roads and rail needed for our global infrastructure each and every year between now and 2050</w:t>
      </w:r>
      <w:r w:rsidR="00C027C4">
        <w:t xml:space="preserve">. </w:t>
      </w:r>
      <w:r w:rsidR="00C027C4" w:rsidRPr="00C027C4">
        <w:t>I’m going to assert that there is a problem</w:t>
      </w:r>
      <w:r w:rsidR="00C027C4">
        <w:t xml:space="preserve">: </w:t>
      </w:r>
      <w:r w:rsidR="00C027C4" w:rsidRPr="00C027C4">
        <w:rPr>
          <w:rStyle w:val="SubtleEmphasis"/>
        </w:rPr>
        <w:t>we need to produce more work at a higher quality with less resources</w:t>
      </w:r>
      <w:r w:rsidR="00C027C4">
        <w:t xml:space="preserve">.  </w:t>
      </w:r>
      <w:r>
        <w:t xml:space="preserve"> </w:t>
      </w:r>
      <w:r w:rsidR="00C027C4">
        <w:t>In today’s design processes, m</w:t>
      </w:r>
      <w:r w:rsidR="00C027C4" w:rsidRPr="00C027C4">
        <w:t>ost people just evaluate a few designs</w:t>
      </w:r>
      <w:r w:rsidR="00D702BB">
        <w:t xml:space="preserve"> and make decisions based on rules or thumb or instinct</w:t>
      </w:r>
      <w:r w:rsidR="00C027C4" w:rsidRPr="00C027C4">
        <w:t>, generative design can let you study much more</w:t>
      </w:r>
      <w:r>
        <w:t xml:space="preserve"> </w:t>
      </w:r>
      <w:r w:rsidR="00D702BB">
        <w:t xml:space="preserve">data driven designs to achieve </w:t>
      </w:r>
      <w:r>
        <w:t xml:space="preserve">better outcomes. </w:t>
      </w:r>
    </w:p>
    <w:p w14:paraId="71201069" w14:textId="76226DC6" w:rsidR="00C027C4" w:rsidRDefault="00C027C4" w:rsidP="00C027C4"/>
    <w:p w14:paraId="4FEFB340" w14:textId="4617E7E0" w:rsidR="00C027C4" w:rsidRDefault="00C027C4" w:rsidP="00C027C4">
      <w:pPr>
        <w:rPr>
          <w:lang w:val="en-US"/>
        </w:rPr>
      </w:pPr>
      <w:r>
        <w:rPr>
          <w:lang w:val="en-US"/>
        </w:rPr>
        <w:t xml:space="preserve">The </w:t>
      </w:r>
      <w:r w:rsidRPr="00C027C4">
        <w:rPr>
          <w:lang w:val="en-US"/>
        </w:rPr>
        <w:t>traditional way of delivering buildings</w:t>
      </w:r>
      <w:r>
        <w:rPr>
          <w:lang w:val="en-US"/>
        </w:rPr>
        <w:t xml:space="preserve"> has been r</w:t>
      </w:r>
      <w:r w:rsidRPr="00C027C4">
        <w:rPr>
          <w:lang w:val="en-US"/>
        </w:rPr>
        <w:t>ecording</w:t>
      </w:r>
      <w:r>
        <w:rPr>
          <w:lang w:val="en-US"/>
        </w:rPr>
        <w:t xml:space="preserve"> designs</w:t>
      </w:r>
      <w:r w:rsidRPr="00C027C4">
        <w:rPr>
          <w:lang w:val="en-US"/>
        </w:rPr>
        <w:t xml:space="preserve"> on paper and delivering</w:t>
      </w:r>
      <w:r>
        <w:rPr>
          <w:lang w:val="en-US"/>
        </w:rPr>
        <w:t xml:space="preserve"> the drawings</w:t>
      </w:r>
      <w:r w:rsidRPr="00C027C4">
        <w:rPr>
          <w:lang w:val="en-US"/>
        </w:rPr>
        <w:t xml:space="preserve"> to others who execute to build it</w:t>
      </w:r>
      <w:r>
        <w:rPr>
          <w:lang w:val="en-US"/>
        </w:rPr>
        <w:t xml:space="preserve">.  </w:t>
      </w:r>
      <w:r w:rsidRPr="00C027C4">
        <w:rPr>
          <w:lang w:val="en-US"/>
        </w:rPr>
        <w:t>We've evolved to computerizing drawings making them more data rich and easier to update</w:t>
      </w:r>
      <w:r>
        <w:rPr>
          <w:lang w:val="en-US"/>
        </w:rPr>
        <w:t>. But what we really want to do now is to c</w:t>
      </w:r>
      <w:r w:rsidRPr="00C027C4">
        <w:rPr>
          <w:lang w:val="en-US"/>
        </w:rPr>
        <w:t>ombine intelligence of building professional with algorithmic intelligence</w:t>
      </w:r>
      <w:r>
        <w:rPr>
          <w:lang w:val="en-US"/>
        </w:rPr>
        <w:t xml:space="preserve"> of a computer</w:t>
      </w:r>
      <w:r w:rsidRPr="00C027C4">
        <w:rPr>
          <w:lang w:val="en-US"/>
        </w:rPr>
        <w:t xml:space="preserve"> to produce better buildings, faster.</w:t>
      </w:r>
      <w:r>
        <w:rPr>
          <w:lang w:val="en-US"/>
        </w:rPr>
        <w:t xml:space="preserve">  Autodesk Research has been experimenting with some ways to do this.  </w:t>
      </w:r>
      <w:r w:rsidR="00D702BB">
        <w:rPr>
          <w:lang w:val="en-US"/>
        </w:rPr>
        <w:t>The following studies</w:t>
      </w:r>
      <w:r>
        <w:rPr>
          <w:lang w:val="en-US"/>
        </w:rPr>
        <w:t xml:space="preserve"> are some examples of their work. </w:t>
      </w:r>
    </w:p>
    <w:p w14:paraId="4E8CF2F8" w14:textId="1051F9ED" w:rsidR="00C027C4" w:rsidRDefault="00C027C4" w:rsidP="00C027C4">
      <w:pPr>
        <w:rPr>
          <w:lang w:val="en-US"/>
        </w:rPr>
      </w:pPr>
    </w:p>
    <w:p w14:paraId="33EDA6CE" w14:textId="33FBFFBA" w:rsidR="00C027C4" w:rsidRPr="00C027C4" w:rsidRDefault="00C027C4" w:rsidP="00C027C4">
      <w:pPr>
        <w:pStyle w:val="Heading3"/>
        <w:rPr>
          <w:lang w:val="en-US"/>
        </w:rPr>
      </w:pPr>
      <w:r>
        <w:rPr>
          <w:lang w:val="en-US"/>
        </w:rPr>
        <w:t xml:space="preserve">Research Example 1: Autodesk MaRs </w:t>
      </w:r>
      <w:r w:rsidR="00F0252B">
        <w:rPr>
          <w:lang w:val="en-US"/>
        </w:rPr>
        <w:t>O</w:t>
      </w:r>
      <w:r>
        <w:rPr>
          <w:lang w:val="en-US"/>
        </w:rPr>
        <w:t xml:space="preserve">ffice </w:t>
      </w:r>
      <w:r w:rsidR="00F0252B">
        <w:rPr>
          <w:lang w:val="en-US"/>
        </w:rPr>
        <w:t>D</w:t>
      </w:r>
      <w:r>
        <w:rPr>
          <w:lang w:val="en-US"/>
        </w:rPr>
        <w:t>esign in Toronto</w:t>
      </w:r>
    </w:p>
    <w:p w14:paraId="3BFDAED8" w14:textId="6DB22CDD" w:rsidR="00F0252B" w:rsidRDefault="00C027C4" w:rsidP="00C027C4">
      <w:r>
        <w:t>A few years ago</w:t>
      </w:r>
      <w:r w:rsidRPr="00C027C4">
        <w:t xml:space="preserve">, </w:t>
      </w:r>
      <w:r w:rsidR="00F0252B">
        <w:t xml:space="preserve">Autodesk </w:t>
      </w:r>
      <w:r w:rsidRPr="00C027C4">
        <w:t xml:space="preserve">moved our Toronto office to a new office in the MaRS innovation district.  The Living, an architecture firm that Autodesk </w:t>
      </w:r>
      <w:r w:rsidR="003E2EE5">
        <w:t>has</w:t>
      </w:r>
      <w:r>
        <w:t xml:space="preserve"> incorporated into Autodesk Research </w:t>
      </w:r>
      <w:r w:rsidRPr="00C027C4">
        <w:t>to test out ideas, used a generative approach to design the new office’s space layout.</w:t>
      </w:r>
      <w:r>
        <w:t xml:space="preserve"> They began by survey</w:t>
      </w:r>
      <w:r w:rsidR="00D702BB">
        <w:t>ing</w:t>
      </w:r>
      <w:r>
        <w:t xml:space="preserve"> existing employees and asking them questions like “Who do you need to sit by?” “How much daylighting do you need to do your job</w:t>
      </w:r>
      <w:r w:rsidR="00F0252B">
        <w:t>?</w:t>
      </w:r>
      <w:r>
        <w:t xml:space="preserve">”  “How much distraction can you handle?” </w:t>
      </w:r>
      <w:r w:rsidR="00F0252B">
        <w:t>When they had all of this data they identified 6 goals that they felt would make a “good” office.</w:t>
      </w:r>
    </w:p>
    <w:p w14:paraId="21DA38D9" w14:textId="555AFC92" w:rsidR="00C027C4" w:rsidRPr="00C027C4" w:rsidRDefault="00F0252B" w:rsidP="00DD6905">
      <w:pPr>
        <w:pStyle w:val="Subtitle"/>
        <w:jc w:val="center"/>
      </w:pPr>
      <w:r w:rsidRPr="006413DB">
        <w:rPr>
          <w:noProof/>
          <w:lang w:val="en-US" w:eastAsia="en-US"/>
        </w:rPr>
        <w:lastRenderedPageBreak/>
        <w:drawing>
          <wp:inline distT="0" distB="0" distL="0" distR="0" wp14:anchorId="56E12181" wp14:editId="0E04F1B0">
            <wp:extent cx="3405930" cy="3685870"/>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0" cstate="print">
                      <a:extLst>
                        <a:ext uri="{28A0092B-C50C-407E-A947-70E740481C1C}">
                          <a14:useLocalDpi xmlns:a14="http://schemas.microsoft.com/office/drawing/2010/main" val="0"/>
                        </a:ext>
                      </a:extLst>
                    </a:blip>
                    <a:srcRect l="9972" t="3379" r="9147" b="5623"/>
                    <a:stretch/>
                  </pic:blipFill>
                  <pic:spPr>
                    <a:xfrm>
                      <a:off x="0" y="0"/>
                      <a:ext cx="3452848" cy="3736644"/>
                    </a:xfrm>
                    <a:prstGeom prst="rect">
                      <a:avLst/>
                    </a:prstGeom>
                  </pic:spPr>
                </pic:pic>
              </a:graphicData>
            </a:graphic>
          </wp:inline>
        </w:drawing>
      </w:r>
    </w:p>
    <w:p w14:paraId="4150E46E" w14:textId="5B83A715" w:rsidR="00252470" w:rsidRDefault="006413DB" w:rsidP="00DD6905">
      <w:pPr>
        <w:pStyle w:val="Subtitle"/>
        <w:jc w:val="center"/>
      </w:pPr>
      <w:r>
        <w:t>Autodesk MaRs office design goals</w:t>
      </w:r>
    </w:p>
    <w:p w14:paraId="664E804F" w14:textId="620CF6F5" w:rsidR="00F0252B" w:rsidRDefault="00F0252B" w:rsidP="00C027C4">
      <w:del w:id="2" w:author="Matt Jezyk" w:date="2019-07-10T16:33:00Z">
        <w:r w:rsidDel="00335E9A">
          <w:delText xml:space="preserve">They developed </w:delText>
        </w:r>
      </w:del>
      <w:ins w:id="3" w:author="Matt Jezyk" w:date="2019-07-10T16:33:00Z">
        <w:r w:rsidR="00335E9A">
          <w:t>A</w:t>
        </w:r>
      </w:ins>
      <w:del w:id="4" w:author="Matt Jezyk" w:date="2019-07-10T16:33:00Z">
        <w:r w:rsidDel="00335E9A">
          <w:delText>a</w:delText>
        </w:r>
      </w:del>
      <w:r>
        <w:t xml:space="preserve">lgorithms </w:t>
      </w:r>
      <w:ins w:id="5" w:author="Matt Jezyk" w:date="2019-07-10T16:33:00Z">
        <w:r w:rsidR="00335E9A">
          <w:t xml:space="preserve">were developed </w:t>
        </w:r>
      </w:ins>
      <w:r>
        <w:t xml:space="preserve">to measure these goals and tested the measurements on their existing office space.  Here is an example of a way to measure low visual distraction.  Note that the scoring equation is critical to </w:t>
      </w:r>
      <w:r w:rsidR="003E2EE5">
        <w:t>the evaluation of the goals.</w:t>
      </w:r>
    </w:p>
    <w:p w14:paraId="0EEEDE04" w14:textId="7CC803B6" w:rsidR="00F0252B" w:rsidRDefault="00F0252B" w:rsidP="00C027C4"/>
    <w:p w14:paraId="2043492B" w14:textId="2AF3EF47" w:rsidR="00F0252B" w:rsidRPr="008D6E5B" w:rsidRDefault="00F0252B" w:rsidP="00C027C4">
      <w:r w:rsidRPr="00F0252B">
        <w:rPr>
          <w:noProof/>
          <w:lang w:val="en-US" w:eastAsia="en-US"/>
        </w:rPr>
        <w:drawing>
          <wp:inline distT="0" distB="0" distL="0" distR="0" wp14:anchorId="6B2F46F7" wp14:editId="678EF670">
            <wp:extent cx="5499298" cy="4019671"/>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06046" cy="4024604"/>
                    </a:xfrm>
                    <a:prstGeom prst="rect">
                      <a:avLst/>
                    </a:prstGeom>
                    <a:noFill/>
                    <a:ln>
                      <a:noFill/>
                    </a:ln>
                  </pic:spPr>
                </pic:pic>
              </a:graphicData>
            </a:graphic>
          </wp:inline>
        </w:drawing>
      </w:r>
    </w:p>
    <w:p w14:paraId="57581F89" w14:textId="6557F094" w:rsidR="00252470" w:rsidRDefault="00335E9A" w:rsidP="00CE7298">
      <w:ins w:id="6" w:author="Matt Jezyk" w:date="2019-07-10T16:34:00Z">
        <w:r>
          <w:lastRenderedPageBreak/>
          <w:t xml:space="preserve">A </w:t>
        </w:r>
      </w:ins>
      <w:del w:id="7" w:author="Matt Jezyk" w:date="2019-07-10T16:34:00Z">
        <w:r w:rsidR="00F0252B" w:rsidDel="00335E9A">
          <w:delText xml:space="preserve">Next they built a </w:delText>
        </w:r>
      </w:del>
      <w:r w:rsidR="00F0252B">
        <w:t xml:space="preserve">flexible model </w:t>
      </w:r>
      <w:ins w:id="8" w:author="Matt Jezyk" w:date="2019-07-10T16:34:00Z">
        <w:r>
          <w:t xml:space="preserve">was built </w:t>
        </w:r>
      </w:ins>
      <w:r w:rsidR="00F0252B">
        <w:t xml:space="preserve">to generate designs that </w:t>
      </w:r>
      <w:del w:id="9" w:author="Matt Jezyk" w:date="2019-07-10T16:34:00Z">
        <w:r w:rsidR="00F0252B" w:rsidDel="00335E9A">
          <w:delText xml:space="preserve">they </w:delText>
        </w:r>
      </w:del>
      <w:r w:rsidR="00F0252B">
        <w:t xml:space="preserve">could </w:t>
      </w:r>
      <w:ins w:id="10" w:author="Matt Jezyk" w:date="2019-07-10T16:34:00Z">
        <w:r>
          <w:t xml:space="preserve">be </w:t>
        </w:r>
      </w:ins>
      <w:r w:rsidR="00F0252B">
        <w:t>test</w:t>
      </w:r>
      <w:ins w:id="11" w:author="Matt Jezyk" w:date="2019-07-10T16:34:00Z">
        <w:r>
          <w:t>ed</w:t>
        </w:r>
      </w:ins>
      <w:r w:rsidR="00F0252B">
        <w:t xml:space="preserve"> against the goals</w:t>
      </w:r>
      <w:del w:id="12" w:author="Matt Jezyk" w:date="2019-07-10T16:34:00Z">
        <w:r w:rsidR="00F0252B" w:rsidDel="00335E9A">
          <w:delText xml:space="preserve"> that they had developed</w:delText>
        </w:r>
      </w:del>
      <w:r w:rsidR="00F0252B">
        <w:t xml:space="preserve">.  </w:t>
      </w:r>
    </w:p>
    <w:p w14:paraId="5716D98D" w14:textId="53FA9847" w:rsidR="00F0252B" w:rsidRDefault="00F0252B" w:rsidP="00CE7298">
      <w:r w:rsidRPr="00F0252B">
        <w:rPr>
          <w:noProof/>
          <w:lang w:val="en-US" w:eastAsia="en-US"/>
        </w:rPr>
        <w:drawing>
          <wp:inline distT="0" distB="0" distL="0" distR="0" wp14:anchorId="757EC700" wp14:editId="5C7A2E35">
            <wp:extent cx="2427376" cy="1546905"/>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58364" cy="1566653"/>
                    </a:xfrm>
                    <a:prstGeom prst="rect">
                      <a:avLst/>
                    </a:prstGeom>
                  </pic:spPr>
                </pic:pic>
              </a:graphicData>
            </a:graphic>
          </wp:inline>
        </w:drawing>
      </w:r>
      <w:r w:rsidRPr="00F0252B">
        <w:rPr>
          <w:noProof/>
        </w:rPr>
        <w:t xml:space="preserve"> </w:t>
      </w:r>
      <w:r w:rsidRPr="00F0252B">
        <w:rPr>
          <w:noProof/>
          <w:lang w:val="en-US" w:eastAsia="en-US"/>
        </w:rPr>
        <w:drawing>
          <wp:inline distT="0" distB="0" distL="0" distR="0" wp14:anchorId="5DFE2776" wp14:editId="558393F4">
            <wp:extent cx="2216707" cy="1368337"/>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96213" cy="1417415"/>
                    </a:xfrm>
                    <a:prstGeom prst="rect">
                      <a:avLst/>
                    </a:prstGeom>
                  </pic:spPr>
                </pic:pic>
              </a:graphicData>
            </a:graphic>
          </wp:inline>
        </w:drawing>
      </w:r>
      <w:r w:rsidRPr="00F0252B">
        <w:rPr>
          <w:noProof/>
        </w:rPr>
        <w:t xml:space="preserve"> </w:t>
      </w:r>
      <w:r w:rsidRPr="00F0252B">
        <w:rPr>
          <w:noProof/>
          <w:lang w:val="en-US" w:eastAsia="en-US"/>
        </w:rPr>
        <w:drawing>
          <wp:inline distT="0" distB="0" distL="0" distR="0" wp14:anchorId="03AEFD33" wp14:editId="4814C2AF">
            <wp:extent cx="2318419" cy="13891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62021" cy="1415319"/>
                    </a:xfrm>
                    <a:prstGeom prst="rect">
                      <a:avLst/>
                    </a:prstGeom>
                  </pic:spPr>
                </pic:pic>
              </a:graphicData>
            </a:graphic>
          </wp:inline>
        </w:drawing>
      </w:r>
      <w:r w:rsidRPr="00F0252B">
        <w:rPr>
          <w:noProof/>
        </w:rPr>
        <w:t xml:space="preserve"> </w:t>
      </w:r>
      <w:r w:rsidRPr="00F0252B">
        <w:rPr>
          <w:noProof/>
          <w:lang w:val="en-US" w:eastAsia="en-US"/>
        </w:rPr>
        <w:drawing>
          <wp:inline distT="0" distB="0" distL="0" distR="0" wp14:anchorId="78BB3BDB" wp14:editId="5A8727D0">
            <wp:extent cx="2348530" cy="1443768"/>
            <wp:effectExtent l="0" t="0" r="127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94876" cy="1472259"/>
                    </a:xfrm>
                    <a:prstGeom prst="rect">
                      <a:avLst/>
                    </a:prstGeom>
                  </pic:spPr>
                </pic:pic>
              </a:graphicData>
            </a:graphic>
          </wp:inline>
        </w:drawing>
      </w:r>
    </w:p>
    <w:p w14:paraId="5A0AF1FA" w14:textId="470EDF8D" w:rsidR="00F0252B" w:rsidRDefault="006413DB" w:rsidP="006413DB">
      <w:pPr>
        <w:pStyle w:val="Subtitle"/>
      </w:pPr>
      <w:r>
        <w:t>Autodesk Mars Office Design Project</w:t>
      </w:r>
    </w:p>
    <w:p w14:paraId="6A9EA948" w14:textId="77777777" w:rsidR="006413DB" w:rsidRDefault="006413DB" w:rsidP="00CF0C02"/>
    <w:p w14:paraId="0CF649DC" w14:textId="63B9467C" w:rsidR="00F0252B" w:rsidRDefault="00CF0C02" w:rsidP="00CF0C02">
      <w:r>
        <w:t>Different</w:t>
      </w:r>
      <w:r w:rsidR="00F0252B" w:rsidRPr="00F0252B">
        <w:t xml:space="preserve"> floor plan layouts </w:t>
      </w:r>
      <w:del w:id="13" w:author="Matt Jezyk" w:date="2019-07-10T16:35:00Z">
        <w:r w:rsidR="00F0252B" w:rsidRPr="00F0252B" w:rsidDel="00335E9A">
          <w:delText xml:space="preserve">are </w:delText>
        </w:r>
      </w:del>
      <w:ins w:id="14" w:author="Matt Jezyk" w:date="2019-07-10T16:35:00Z">
        <w:r w:rsidR="00335E9A">
          <w:t>were</w:t>
        </w:r>
        <w:r w:rsidR="00335E9A" w:rsidRPr="00F0252B">
          <w:t xml:space="preserve"> </w:t>
        </w:r>
      </w:ins>
      <w:r>
        <w:t xml:space="preserve">generated from the model including </w:t>
      </w:r>
      <w:r w:rsidR="00F0252B" w:rsidRPr="00F0252B">
        <w:t>blue amenity bars of meeting rooms and yellow locations of desks.</w:t>
      </w:r>
      <w:r>
        <w:t xml:space="preserve">  </w:t>
      </w:r>
      <w:r w:rsidR="00F0252B" w:rsidRPr="00F0252B">
        <w:t xml:space="preserve">Each design option also </w:t>
      </w:r>
      <w:del w:id="15" w:author="Matt Jezyk" w:date="2019-07-10T16:35:00Z">
        <w:r w:rsidR="00F0252B" w:rsidRPr="00F0252B" w:rsidDel="00335E9A">
          <w:delText xml:space="preserve">involves </w:delText>
        </w:r>
      </w:del>
      <w:ins w:id="16" w:author="Matt Jezyk" w:date="2019-07-10T16:35:00Z">
        <w:r w:rsidR="00335E9A">
          <w:t>feeds data into</w:t>
        </w:r>
        <w:r w:rsidR="00335E9A" w:rsidRPr="00F0252B">
          <w:t xml:space="preserve"> </w:t>
        </w:r>
      </w:ins>
      <w:r w:rsidR="00F0252B" w:rsidRPr="00F0252B">
        <w:t xml:space="preserve">a </w:t>
      </w:r>
      <w:del w:id="17" w:author="Matt Jezyk" w:date="2019-07-10T16:35:00Z">
        <w:r w:rsidR="00F0252B" w:rsidRPr="00F0252B" w:rsidDel="00335E9A">
          <w:delText>“</w:delText>
        </w:r>
      </w:del>
      <w:r w:rsidR="00F0252B" w:rsidRPr="00F0252B">
        <w:t>dashboard</w:t>
      </w:r>
      <w:del w:id="18" w:author="Matt Jezyk" w:date="2019-07-10T16:35:00Z">
        <w:r w:rsidR="00F0252B" w:rsidRPr="00F0252B" w:rsidDel="00335E9A">
          <w:delText>”</w:delText>
        </w:r>
      </w:del>
      <w:r w:rsidR="00F0252B" w:rsidRPr="00F0252B">
        <w:t xml:space="preserve"> </w:t>
      </w:r>
      <w:del w:id="19" w:author="Matt Jezyk" w:date="2019-07-10T16:35:00Z">
        <w:r w:rsidR="00F0252B" w:rsidRPr="00F0252B" w:rsidDel="00335E9A">
          <w:delText xml:space="preserve">of </w:delText>
        </w:r>
      </w:del>
      <w:ins w:id="20" w:author="Matt Jezyk" w:date="2019-07-10T16:35:00Z">
        <w:r w:rsidR="00335E9A">
          <w:t>showing</w:t>
        </w:r>
        <w:r w:rsidR="00335E9A" w:rsidRPr="00F0252B">
          <w:t xml:space="preserve"> </w:t>
        </w:r>
      </w:ins>
      <w:r w:rsidR="00F0252B" w:rsidRPr="00F0252B">
        <w:t xml:space="preserve">performance </w:t>
      </w:r>
      <w:del w:id="21" w:author="Matt Jezyk" w:date="2019-07-10T16:35:00Z">
        <w:r w:rsidR="00F0252B" w:rsidRPr="00F0252B" w:rsidDel="00335E9A">
          <w:delText>according to its score on</w:delText>
        </w:r>
      </w:del>
      <w:ins w:id="22" w:author="Matt Jezyk" w:date="2019-07-10T16:35:00Z">
        <w:r w:rsidR="00335E9A">
          <w:t>across</w:t>
        </w:r>
      </w:ins>
      <w:r w:rsidR="00F0252B" w:rsidRPr="00F0252B">
        <w:t xml:space="preserve"> the six goals.</w:t>
      </w:r>
      <w:r w:rsidRPr="00CF0C02">
        <w:t xml:space="preserve"> </w:t>
      </w:r>
      <w:del w:id="23" w:author="Matt Jezyk" w:date="2019-07-10T16:36:00Z">
        <w:r w:rsidRPr="00CF0C02" w:rsidDel="00335E9A">
          <w:delText xml:space="preserve">They set up </w:delText>
        </w:r>
      </w:del>
      <w:ins w:id="24" w:author="Matt Jezyk" w:date="2019-07-10T16:36:00Z">
        <w:r w:rsidR="00335E9A">
          <w:t>V</w:t>
        </w:r>
      </w:ins>
      <w:del w:id="25" w:author="Matt Jezyk" w:date="2019-07-10T16:36:00Z">
        <w:r w:rsidRPr="00CF0C02" w:rsidDel="00335E9A">
          <w:delText>v</w:delText>
        </w:r>
      </w:del>
      <w:r w:rsidRPr="00CF0C02">
        <w:t xml:space="preserve">ariables </w:t>
      </w:r>
      <w:ins w:id="26" w:author="Matt Jezyk" w:date="2019-07-10T16:36:00Z">
        <w:r w:rsidR="00335E9A">
          <w:t xml:space="preserve">were set up </w:t>
        </w:r>
      </w:ins>
      <w:r w:rsidRPr="00CF0C02">
        <w:t xml:space="preserve">so that designers could flex </w:t>
      </w:r>
      <w:del w:id="27" w:author="Matt Jezyk" w:date="2019-07-10T16:36:00Z">
        <w:r w:rsidRPr="00CF0C02" w:rsidDel="00335E9A">
          <w:delText>them to</w:delText>
        </w:r>
      </w:del>
      <w:ins w:id="28" w:author="Matt Jezyk" w:date="2019-07-10T16:36:00Z">
        <w:r w:rsidR="00335E9A">
          <w:t>the model and</w:t>
        </w:r>
      </w:ins>
      <w:r w:rsidRPr="00CF0C02">
        <w:t xml:space="preserve"> see what the effects of the variables are.</w:t>
      </w:r>
      <w:r>
        <w:t xml:space="preserve">  </w:t>
      </w:r>
      <w:del w:id="29" w:author="Matt Jezyk" w:date="2019-07-10T16:37:00Z">
        <w:r w:rsidRPr="00CF0C02" w:rsidDel="00335E9A">
          <w:delText xml:space="preserve">They generated </w:delText>
        </w:r>
      </w:del>
      <w:r w:rsidRPr="00CF0C02">
        <w:t>10s of 1000s of options</w:t>
      </w:r>
      <w:r w:rsidR="00D702BB">
        <w:t xml:space="preserve"> </w:t>
      </w:r>
      <w:ins w:id="30" w:author="Matt Jezyk" w:date="2019-07-10T16:37:00Z">
        <w:r w:rsidR="00335E9A">
          <w:t xml:space="preserve">were created </w:t>
        </w:r>
      </w:ins>
      <w:r w:rsidR="00D702BB">
        <w:t xml:space="preserve">and </w:t>
      </w:r>
      <w:del w:id="31" w:author="Matt Jezyk" w:date="2019-07-10T16:37:00Z">
        <w:r w:rsidR="00D702BB" w:rsidDel="00335E9A">
          <w:delText>then</w:delText>
        </w:r>
        <w:r w:rsidRPr="00CF0C02" w:rsidDel="00335E9A">
          <w:delText xml:space="preserve"> developed</w:delText>
        </w:r>
        <w:r w:rsidR="00D702BB" w:rsidDel="00335E9A">
          <w:delText xml:space="preserve"> </w:delText>
        </w:r>
      </w:del>
      <w:r w:rsidR="00D702BB">
        <w:t>a</w:t>
      </w:r>
      <w:r w:rsidRPr="00CF0C02">
        <w:t xml:space="preserve"> methodology </w:t>
      </w:r>
      <w:ins w:id="32" w:author="Matt Jezyk" w:date="2019-07-10T16:37:00Z">
        <w:r w:rsidR="00335E9A">
          <w:t xml:space="preserve">was developed </w:t>
        </w:r>
      </w:ins>
      <w:r w:rsidRPr="00CF0C02">
        <w:t xml:space="preserve">to sort </w:t>
      </w:r>
      <w:del w:id="33" w:author="Matt Jezyk" w:date="2019-07-10T16:37:00Z">
        <w:r w:rsidRPr="00CF0C02" w:rsidDel="00335E9A">
          <w:delText xml:space="preserve">through them </w:delText>
        </w:r>
      </w:del>
      <w:r w:rsidRPr="00CF0C02">
        <w:t xml:space="preserve">and help </w:t>
      </w:r>
      <w:del w:id="34" w:author="Matt Jezyk" w:date="2019-07-10T16:37:00Z">
        <w:r w:rsidRPr="00CF0C02" w:rsidDel="00335E9A">
          <w:delText xml:space="preserve">them </w:delText>
        </w:r>
      </w:del>
      <w:r w:rsidRPr="00CF0C02">
        <w:t>make decisions.</w:t>
      </w:r>
      <w:r>
        <w:t xml:space="preserve"> </w:t>
      </w:r>
      <w:del w:id="35" w:author="Matt Jezyk" w:date="2019-07-10T16:37:00Z">
        <w:r w:rsidDel="00335E9A">
          <w:delText xml:space="preserve">They also used the computer and </w:delText>
        </w:r>
      </w:del>
      <w:ins w:id="36" w:author="Matt Jezyk" w:date="2019-07-10T16:37:00Z">
        <w:r w:rsidR="00335E9A">
          <w:t>O</w:t>
        </w:r>
      </w:ins>
      <w:del w:id="37" w:author="Matt Jezyk" w:date="2019-07-10T16:37:00Z">
        <w:r w:rsidDel="00335E9A">
          <w:delText>o</w:delText>
        </w:r>
      </w:del>
      <w:r>
        <w:t xml:space="preserve">ptimization algorithms </w:t>
      </w:r>
      <w:ins w:id="38" w:author="Matt Jezyk" w:date="2019-07-10T16:38:00Z">
        <w:r w:rsidR="00335E9A">
          <w:t xml:space="preserve">were used </w:t>
        </w:r>
      </w:ins>
      <w:r>
        <w:t xml:space="preserve">to help </w:t>
      </w:r>
      <w:del w:id="39" w:author="Matt Jezyk" w:date="2019-07-10T16:38:00Z">
        <w:r w:rsidDel="00335E9A">
          <w:delText xml:space="preserve">them </w:delText>
        </w:r>
      </w:del>
      <w:r>
        <w:t xml:space="preserve">evolve the designs towards identified goals.  By </w:t>
      </w:r>
      <w:del w:id="40" w:author="Matt Jezyk" w:date="2019-07-10T16:38:00Z">
        <w:r w:rsidDel="00335E9A">
          <w:delText xml:space="preserve">choosing </w:delText>
        </w:r>
      </w:del>
      <w:ins w:id="41" w:author="Matt Jezyk" w:date="2019-07-10T16:38:00Z">
        <w:r w:rsidR="00335E9A">
          <w:t xml:space="preserve">clearly defining </w:t>
        </w:r>
      </w:ins>
      <w:r>
        <w:t xml:space="preserve">goals before the </w:t>
      </w:r>
      <w:del w:id="42" w:author="Matt Jezyk" w:date="2019-07-10T16:38:00Z">
        <w:r w:rsidDel="006074DA">
          <w:delText xml:space="preserve">designs </w:delText>
        </w:r>
      </w:del>
      <w:ins w:id="43" w:author="Matt Jezyk" w:date="2019-07-10T16:38:00Z">
        <w:r w:rsidR="006074DA">
          <w:t xml:space="preserve">options </w:t>
        </w:r>
      </w:ins>
      <w:r>
        <w:t xml:space="preserve">were generated, the computer </w:t>
      </w:r>
      <w:del w:id="44" w:author="Matt Jezyk" w:date="2019-07-10T16:38:00Z">
        <w:r w:rsidDel="006074DA">
          <w:delText xml:space="preserve">could </w:delText>
        </w:r>
      </w:del>
      <w:ins w:id="45" w:author="Matt Jezyk" w:date="2019-07-10T16:38:00Z">
        <w:r w:rsidR="006074DA">
          <w:t xml:space="preserve">was able to assist </w:t>
        </w:r>
      </w:ins>
      <w:del w:id="46" w:author="Matt Jezyk" w:date="2019-07-10T16:38:00Z">
        <w:r w:rsidDel="006074DA">
          <w:delText xml:space="preserve">help </w:delText>
        </w:r>
      </w:del>
      <w:ins w:id="47" w:author="Matt Jezyk" w:date="2019-07-10T16:38:00Z">
        <w:r w:rsidR="006074DA">
          <w:t xml:space="preserve">the design team in </w:t>
        </w:r>
      </w:ins>
      <w:del w:id="48" w:author="Matt Jezyk" w:date="2019-07-10T16:38:00Z">
        <w:r w:rsidDel="006074DA">
          <w:delText xml:space="preserve">them </w:delText>
        </w:r>
      </w:del>
      <w:r>
        <w:t>produc</w:t>
      </w:r>
      <w:ins w:id="49" w:author="Matt Jezyk" w:date="2019-07-10T16:38:00Z">
        <w:r w:rsidR="006074DA">
          <w:t>ing not just</w:t>
        </w:r>
      </w:ins>
      <w:del w:id="50" w:author="Matt Jezyk" w:date="2019-07-10T16:38:00Z">
        <w:r w:rsidDel="006074DA">
          <w:delText>e</w:delText>
        </w:r>
      </w:del>
      <w:r>
        <w:t xml:space="preserve"> more designs</w:t>
      </w:r>
      <w:ins w:id="51" w:author="Matt Jezyk" w:date="2019-07-10T16:39:00Z">
        <w:r w:rsidR="006074DA">
          <w:t xml:space="preserve">, but designs that better </w:t>
        </w:r>
      </w:ins>
      <w:del w:id="52" w:author="Matt Jezyk" w:date="2019-07-10T16:39:00Z">
        <w:r w:rsidDel="006074DA">
          <w:delText xml:space="preserve"> that </w:delText>
        </w:r>
      </w:del>
      <w:r>
        <w:t xml:space="preserve">met </w:t>
      </w:r>
      <w:del w:id="53" w:author="Matt Jezyk" w:date="2019-07-10T16:39:00Z">
        <w:r w:rsidDel="006074DA">
          <w:delText xml:space="preserve">their </w:delText>
        </w:r>
      </w:del>
      <w:ins w:id="54" w:author="Matt Jezyk" w:date="2019-07-10T16:39:00Z">
        <w:r w:rsidR="006074DA">
          <w:t xml:space="preserve">the stated </w:t>
        </w:r>
      </w:ins>
      <w:r>
        <w:t xml:space="preserve">goals.  </w:t>
      </w:r>
    </w:p>
    <w:p w14:paraId="7913E1D4" w14:textId="680A5E67" w:rsidR="00F0252B" w:rsidRDefault="00F0252B" w:rsidP="00CE7298"/>
    <w:p w14:paraId="70D4970B" w14:textId="07D526E1" w:rsidR="00CF0C02" w:rsidRDefault="00CF0C02" w:rsidP="00CF0C02">
      <w:pPr>
        <w:pStyle w:val="Heading3"/>
        <w:rPr>
          <w:rStyle w:val="SubtleReference"/>
          <w:smallCaps w:val="0"/>
          <w:color w:val="808080"/>
        </w:rPr>
      </w:pPr>
      <w:r w:rsidRPr="00CF0C02">
        <w:rPr>
          <w:rStyle w:val="SubtleReference"/>
          <w:smallCaps w:val="0"/>
          <w:color w:val="808080"/>
        </w:rPr>
        <w:t>Research</w:t>
      </w:r>
      <w:r>
        <w:rPr>
          <w:rStyle w:val="SubtleReference"/>
          <w:smallCaps w:val="0"/>
          <w:color w:val="808080"/>
        </w:rPr>
        <w:t xml:space="preserve"> Example 2: Van Wijnen Neighborhood Design</w:t>
      </w:r>
    </w:p>
    <w:p w14:paraId="64C30B8F" w14:textId="3287DEAC" w:rsidR="00CF0C02" w:rsidRDefault="00CF0C02" w:rsidP="00CF0C02">
      <w:r>
        <w:t xml:space="preserve">Autodesk Research and The Living also worked on a project with the Dutch construction company Van Wijnen.  In this project they followed a similar workflow where they identified certain goals, developed ways to measure those goals, developed a flexible model, and used the computer to help generate, evolve, and rank their designs. </w:t>
      </w:r>
    </w:p>
    <w:p w14:paraId="217638D7" w14:textId="313C2842" w:rsidR="00CF0C02" w:rsidRPr="00CF0C02" w:rsidRDefault="00CF0C02" w:rsidP="006413DB">
      <w:pPr>
        <w:pStyle w:val="Subtitle"/>
      </w:pPr>
      <w:r w:rsidRPr="00CF0C02">
        <w:rPr>
          <w:noProof/>
          <w:lang w:val="en-US" w:eastAsia="en-US"/>
        </w:rPr>
        <w:lastRenderedPageBreak/>
        <w:drawing>
          <wp:inline distT="0" distB="0" distL="0" distR="0" wp14:anchorId="2698C338" wp14:editId="71C3C1DD">
            <wp:extent cx="3368606" cy="174338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80074" cy="1749319"/>
                    </a:xfrm>
                    <a:prstGeom prst="rect">
                      <a:avLst/>
                    </a:prstGeom>
                  </pic:spPr>
                </pic:pic>
              </a:graphicData>
            </a:graphic>
          </wp:inline>
        </w:drawing>
      </w:r>
      <w:r w:rsidRPr="00CF0C02">
        <w:rPr>
          <w:noProof/>
        </w:rPr>
        <w:t xml:space="preserve"> </w:t>
      </w:r>
      <w:r w:rsidRPr="006413DB">
        <w:rPr>
          <w:noProof/>
          <w:lang w:val="en-US" w:eastAsia="en-US"/>
        </w:rPr>
        <w:drawing>
          <wp:inline distT="0" distB="0" distL="0" distR="0" wp14:anchorId="3C988C91" wp14:editId="172E546A">
            <wp:extent cx="3123990" cy="1763436"/>
            <wp:effectExtent l="0" t="0" r="63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79686" cy="1794875"/>
                    </a:xfrm>
                    <a:prstGeom prst="rect">
                      <a:avLst/>
                    </a:prstGeom>
                  </pic:spPr>
                </pic:pic>
              </a:graphicData>
            </a:graphic>
          </wp:inline>
        </w:drawing>
      </w:r>
      <w:r w:rsidRPr="00CF0C02">
        <w:rPr>
          <w:noProof/>
        </w:rPr>
        <w:t xml:space="preserve"> </w:t>
      </w:r>
      <w:r w:rsidRPr="00CF0C02">
        <w:rPr>
          <w:noProof/>
          <w:lang w:val="en-US" w:eastAsia="en-US"/>
        </w:rPr>
        <w:drawing>
          <wp:inline distT="0" distB="0" distL="0" distR="0" wp14:anchorId="473861C6" wp14:editId="69D9978A">
            <wp:extent cx="3143305" cy="1636022"/>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85264" cy="1657860"/>
                    </a:xfrm>
                    <a:prstGeom prst="rect">
                      <a:avLst/>
                    </a:prstGeom>
                  </pic:spPr>
                </pic:pic>
              </a:graphicData>
            </a:graphic>
          </wp:inline>
        </w:drawing>
      </w:r>
    </w:p>
    <w:p w14:paraId="75ACCDEB" w14:textId="079B99E3" w:rsidR="00CF0C02" w:rsidRPr="006413DB" w:rsidRDefault="006413DB" w:rsidP="00DD6905">
      <w:pPr>
        <w:pStyle w:val="Subtitle"/>
        <w:jc w:val="center"/>
        <w:rPr>
          <w:rStyle w:val="SubtleEmphasis"/>
          <w:i/>
          <w:iCs w:val="0"/>
          <w:color w:val="auto"/>
        </w:rPr>
      </w:pPr>
      <w:r w:rsidRPr="006413DB">
        <w:rPr>
          <w:rStyle w:val="SubtleEmphasis"/>
          <w:i/>
          <w:iCs w:val="0"/>
          <w:color w:val="auto"/>
        </w:rPr>
        <w:t>Van Wijnen Neighborhood design project</w:t>
      </w:r>
    </w:p>
    <w:p w14:paraId="7740B20B" w14:textId="77777777" w:rsidR="006413DB" w:rsidRDefault="006413DB" w:rsidP="00CE7298">
      <w:pPr>
        <w:rPr>
          <w:rStyle w:val="SubtleEmphasis"/>
        </w:rPr>
      </w:pPr>
    </w:p>
    <w:p w14:paraId="39DB106B" w14:textId="110FA941" w:rsidR="00F0252B" w:rsidRDefault="00CF0C02" w:rsidP="00CE7298">
      <w:r w:rsidRPr="00CF0C02">
        <w:rPr>
          <w:rStyle w:val="SubtleEmphasis"/>
        </w:rPr>
        <w:t>“We want to be able to learn from more designs than it is physically possible to generate or evaluate ‘by hand’.”</w:t>
      </w:r>
      <w:r w:rsidR="00020D8B">
        <w:t xml:space="preserve"> </w:t>
      </w:r>
      <w:r w:rsidRPr="00CF0C02">
        <w:t>– Danil Nagy, The Living</w:t>
      </w:r>
    </w:p>
    <w:p w14:paraId="0E1BF1A2" w14:textId="61119424" w:rsidR="00CF0C02" w:rsidRDefault="00CF0C02" w:rsidP="00CE7298"/>
    <w:p w14:paraId="7A6D0892" w14:textId="5ADE4071" w:rsidR="00CF0C02" w:rsidRDefault="005C24B4" w:rsidP="005C24B4">
      <w:pPr>
        <w:pStyle w:val="Heading3"/>
      </w:pPr>
      <w:r>
        <w:t>How</w:t>
      </w:r>
      <w:r w:rsidR="00020D8B">
        <w:t xml:space="preserve"> can I use generative design workflows</w:t>
      </w:r>
      <w:r>
        <w:t>?</w:t>
      </w:r>
    </w:p>
    <w:p w14:paraId="16090BF6" w14:textId="5919497D" w:rsidR="005C24B4" w:rsidRDefault="005C24B4" w:rsidP="005C24B4">
      <w:r>
        <w:t xml:space="preserve">The tools that The Living used to do these studies were custom tools that were not available </w:t>
      </w:r>
      <w:del w:id="55" w:author="Matt Jezyk" w:date="2019-07-10T16:40:00Z">
        <w:r w:rsidDel="00525D0B">
          <w:delText>for others to use</w:delText>
        </w:r>
      </w:del>
      <w:ins w:id="56" w:author="Matt Jezyk" w:date="2019-07-10T16:40:00Z">
        <w:r w:rsidR="00525D0B">
          <w:t>to the public</w:t>
        </w:r>
      </w:ins>
      <w:r w:rsidR="00383073">
        <w:t xml:space="preserve"> at </w:t>
      </w:r>
      <w:r w:rsidR="00D702BB">
        <w:t>the time</w:t>
      </w:r>
      <w:r>
        <w:t>.</w:t>
      </w:r>
      <w:r w:rsidR="00383073">
        <w:t xml:space="preserve"> </w:t>
      </w:r>
      <w:r>
        <w:t xml:space="preserve">Autodesk is interested in democratizing </w:t>
      </w:r>
      <w:del w:id="57" w:author="Matt Jezyk" w:date="2019-07-10T16:41:00Z">
        <w:r w:rsidDel="00525D0B">
          <w:delText>some of these tools</w:delText>
        </w:r>
      </w:del>
      <w:ins w:id="58" w:author="Matt Jezyk" w:date="2019-07-10T16:41:00Z">
        <w:r w:rsidR="00525D0B">
          <w:t>this methodology</w:t>
        </w:r>
      </w:ins>
      <w:r>
        <w:t xml:space="preserve"> and </w:t>
      </w:r>
      <w:ins w:id="59" w:author="Matt Jezyk" w:date="2019-07-10T16:41:00Z">
        <w:r w:rsidR="00525D0B">
          <w:t xml:space="preserve">in </w:t>
        </w:r>
      </w:ins>
      <w:r>
        <w:t xml:space="preserve">making them accessible to more people.  Project Refinery is a beta </w:t>
      </w:r>
      <w:del w:id="60" w:author="Matt Jezyk" w:date="2019-07-10T16:41:00Z">
        <w:r w:rsidDel="00525D0B">
          <w:delText xml:space="preserve">tool </w:delText>
        </w:r>
      </w:del>
      <w:ins w:id="61" w:author="Matt Jezyk" w:date="2019-07-10T16:42:00Z">
        <w:r w:rsidR="00525D0B">
          <w:t>application</w:t>
        </w:r>
      </w:ins>
      <w:ins w:id="62" w:author="Matt Jezyk" w:date="2019-07-10T16:41:00Z">
        <w:r w:rsidR="00525D0B">
          <w:t xml:space="preserve"> </w:t>
        </w:r>
      </w:ins>
      <w:del w:id="63" w:author="Matt Jezyk" w:date="2019-07-10T16:42:00Z">
        <w:r w:rsidDel="00525D0B">
          <w:delText xml:space="preserve">that </w:delText>
        </w:r>
      </w:del>
      <w:r>
        <w:t>Autodesk is developing</w:t>
      </w:r>
      <w:r w:rsidR="00D702BB">
        <w:t xml:space="preserve"> to help preform generative design workflows like these</w:t>
      </w:r>
      <w:r>
        <w:t>. Project Refinery:</w:t>
      </w:r>
    </w:p>
    <w:p w14:paraId="5CFC0023" w14:textId="352D9768" w:rsidR="005C24B4" w:rsidRPr="005C24B4" w:rsidRDefault="005C24B4" w:rsidP="005C24B4">
      <w:pPr>
        <w:pStyle w:val="ListParagraph"/>
        <w:numPr>
          <w:ilvl w:val="0"/>
          <w:numId w:val="13"/>
        </w:numPr>
      </w:pPr>
      <w:r w:rsidRPr="005C24B4">
        <w:t>Automatically run</w:t>
      </w:r>
      <w:r w:rsidR="00D702BB">
        <w:t>s</w:t>
      </w:r>
      <w:r w:rsidRPr="005C24B4">
        <w:t xml:space="preserve"> Dynamo created logic to create options</w:t>
      </w:r>
    </w:p>
    <w:p w14:paraId="4A9E1F99" w14:textId="470C77E3" w:rsidR="005C24B4" w:rsidRPr="005C24B4" w:rsidRDefault="005C24B4" w:rsidP="005C24B4">
      <w:pPr>
        <w:pStyle w:val="ListParagraph"/>
        <w:numPr>
          <w:ilvl w:val="0"/>
          <w:numId w:val="13"/>
        </w:numPr>
      </w:pPr>
      <w:r w:rsidRPr="005C24B4">
        <w:t xml:space="preserve">Works on Dynamo for Revit or Dynamo Sandbox </w:t>
      </w:r>
    </w:p>
    <w:p w14:paraId="2F2F051A" w14:textId="7E710DE2" w:rsidR="005C24B4" w:rsidRPr="005C24B4" w:rsidRDefault="005C24B4" w:rsidP="005C24B4">
      <w:pPr>
        <w:pStyle w:val="ListParagraph"/>
        <w:numPr>
          <w:ilvl w:val="0"/>
          <w:numId w:val="13"/>
        </w:numPr>
      </w:pPr>
      <w:r w:rsidRPr="005C24B4">
        <w:t>Created for one customer Van</w:t>
      </w:r>
      <w:r>
        <w:t xml:space="preserve"> </w:t>
      </w:r>
      <w:r w:rsidRPr="005C24B4">
        <w:t>Wijnen</w:t>
      </w:r>
      <w:r w:rsidR="00D702BB">
        <w:t xml:space="preserve"> in</w:t>
      </w:r>
      <w:r w:rsidRPr="005C24B4">
        <w:t xml:space="preserve"> 2/2018</w:t>
      </w:r>
    </w:p>
    <w:p w14:paraId="4F47E68C" w14:textId="25F67009" w:rsidR="005C24B4" w:rsidRDefault="005C24B4" w:rsidP="005C24B4">
      <w:pPr>
        <w:pStyle w:val="ListParagraph"/>
        <w:numPr>
          <w:ilvl w:val="0"/>
          <w:numId w:val="13"/>
        </w:numPr>
      </w:pPr>
      <w:r w:rsidRPr="005C24B4">
        <w:t>Public Beta</w:t>
      </w:r>
      <w:r>
        <w:t xml:space="preserve"> as of</w:t>
      </w:r>
      <w:r w:rsidRPr="005C24B4">
        <w:t xml:space="preserve"> 11/2018</w:t>
      </w:r>
    </w:p>
    <w:p w14:paraId="294AAC1E" w14:textId="77777777" w:rsidR="005C24B4" w:rsidRPr="005C24B4" w:rsidRDefault="005C24B4" w:rsidP="005C24B4">
      <w:pPr>
        <w:pStyle w:val="ListParagraph"/>
        <w:numPr>
          <w:ilvl w:val="0"/>
          <w:numId w:val="13"/>
        </w:numPr>
        <w:rPr>
          <w:lang w:val="en-US"/>
        </w:rPr>
      </w:pPr>
      <w:r>
        <w:t xml:space="preserve">Available at </w:t>
      </w:r>
      <w:hyperlink r:id="rId19" w:history="1">
        <w:r w:rsidRPr="005C24B4">
          <w:rPr>
            <w:rStyle w:val="Hyperlink"/>
            <w:b/>
            <w:bCs/>
            <w:lang w:val="en-US"/>
          </w:rPr>
          <w:t>autodesk.com/solutions/refinery-beta</w:t>
        </w:r>
      </w:hyperlink>
    </w:p>
    <w:p w14:paraId="7A34CBF4" w14:textId="4D25CF82" w:rsidR="005C24B4" w:rsidRDefault="005C24B4" w:rsidP="005C24B4">
      <w:pPr>
        <w:pStyle w:val="ListParagraph"/>
      </w:pPr>
    </w:p>
    <w:p w14:paraId="713F2E1B" w14:textId="1DB96A7D" w:rsidR="00035886" w:rsidRPr="00035886" w:rsidRDefault="005C24B4" w:rsidP="00035886">
      <w:r>
        <w:t>T</w:t>
      </w:r>
      <w:r w:rsidRPr="005C24B4">
        <w:t xml:space="preserve">he outcome of </w:t>
      </w:r>
      <w:r>
        <w:t xml:space="preserve">an automatic design </w:t>
      </w:r>
      <w:r w:rsidRPr="005C24B4">
        <w:t xml:space="preserve">search is completely dependent on the </w:t>
      </w:r>
      <w:del w:id="64" w:author="Matt Jezyk" w:date="2019-07-10T16:42:00Z">
        <w:r w:rsidRPr="005C24B4" w:rsidDel="00525D0B">
          <w:delText xml:space="preserve">design </w:delText>
        </w:r>
      </w:del>
      <w:ins w:id="65" w:author="Matt Jezyk" w:date="2019-07-10T16:42:00Z">
        <w:r w:rsidR="00525D0B">
          <w:t>process used to create</w:t>
        </w:r>
        <w:r w:rsidR="00525D0B" w:rsidRPr="005C24B4">
          <w:t xml:space="preserve"> </w:t>
        </w:r>
      </w:ins>
      <w:del w:id="66" w:author="Matt Jezyk" w:date="2019-07-10T16:42:00Z">
        <w:r w:rsidRPr="005C24B4" w:rsidDel="00525D0B">
          <w:delText xml:space="preserve">of </w:delText>
        </w:r>
      </w:del>
      <w:r w:rsidRPr="005C24B4">
        <w:t xml:space="preserve">the design space, as well as the specification of various measures and search parameters.  So </w:t>
      </w:r>
      <w:r>
        <w:t>how</w:t>
      </w:r>
      <w:r w:rsidRPr="005C24B4">
        <w:t xml:space="preserve"> do you </w:t>
      </w:r>
      <w:del w:id="67" w:author="Matt Jezyk" w:date="2019-07-10T16:42:00Z">
        <w:r w:rsidRPr="005C24B4" w:rsidDel="00525D0B">
          <w:delText xml:space="preserve">design </w:delText>
        </w:r>
      </w:del>
      <w:ins w:id="68" w:author="Matt Jezyk" w:date="2019-07-10T16:42:00Z">
        <w:r w:rsidR="00525D0B">
          <w:t>create</w:t>
        </w:r>
        <w:r w:rsidR="00525D0B" w:rsidRPr="005C24B4">
          <w:t xml:space="preserve"> </w:t>
        </w:r>
      </w:ins>
      <w:r w:rsidRPr="005C24B4">
        <w:t xml:space="preserve">a good design space? </w:t>
      </w:r>
      <w:r>
        <w:t xml:space="preserve">  </w:t>
      </w:r>
      <w:r w:rsidR="00035886" w:rsidRPr="00035886">
        <w:t>The traditional architectural design process is similar to the generative design process in many ways.  In the traditional architectural design process, you ask for requirements from your client – how big a building do you want?  What kinds of spaces to you need in the building?  What goals do you have for the design?</w:t>
      </w:r>
    </w:p>
    <w:p w14:paraId="1FD8C682" w14:textId="77777777" w:rsidR="00035886" w:rsidRPr="00035886" w:rsidRDefault="00035886" w:rsidP="00035886"/>
    <w:p w14:paraId="0A6A1A0F" w14:textId="4C7ED341" w:rsidR="005C24B4" w:rsidRDefault="00035886" w:rsidP="00035886">
      <w:r w:rsidRPr="00035886">
        <w:lastRenderedPageBreak/>
        <w:t>This traditional process of identifying goals and requirements is still important when incorporating generative design techniques.  With generative design you usually can’t design all aspects of a building in one automated process, you have to identify what kinds of problems might be good to look at in ways that the computer can help you to generate options and evaluate them</w:t>
      </w:r>
      <w:r w:rsidR="00D702BB">
        <w:t>, b</w:t>
      </w:r>
      <w:r w:rsidRPr="00035886">
        <w:t>ut you are still defining goals and measuring success.    It’s critical to design how the problem with be generated by the computer and how you will measure success. How are you going to make decisions on the results?</w:t>
      </w:r>
      <w:r>
        <w:t xml:space="preserve"> The first step is good preparation:</w:t>
      </w:r>
    </w:p>
    <w:p w14:paraId="1012F056" w14:textId="77777777" w:rsidR="00035886" w:rsidRDefault="00035886" w:rsidP="005C24B4"/>
    <w:p w14:paraId="00186C8E" w14:textId="77777777" w:rsidR="00035886" w:rsidRPr="00035886" w:rsidRDefault="00035886" w:rsidP="00035886">
      <w:pPr>
        <w:numPr>
          <w:ilvl w:val="0"/>
          <w:numId w:val="15"/>
        </w:numPr>
        <w:rPr>
          <w:lang w:val="en-US"/>
        </w:rPr>
      </w:pPr>
      <w:r w:rsidRPr="00035886">
        <w:rPr>
          <w:lang w:val="en-US"/>
        </w:rPr>
        <w:t>Understand what you want to achieve</w:t>
      </w:r>
    </w:p>
    <w:p w14:paraId="44092D79" w14:textId="77777777" w:rsidR="00035886" w:rsidRPr="00035886" w:rsidRDefault="00035886" w:rsidP="00035886">
      <w:pPr>
        <w:numPr>
          <w:ilvl w:val="0"/>
          <w:numId w:val="15"/>
        </w:numPr>
        <w:rPr>
          <w:lang w:val="en-US"/>
        </w:rPr>
      </w:pPr>
      <w:r w:rsidRPr="00035886">
        <w:rPr>
          <w:lang w:val="en-US"/>
        </w:rPr>
        <w:t>Define your problem</w:t>
      </w:r>
    </w:p>
    <w:p w14:paraId="2F22430A" w14:textId="77777777" w:rsidR="00035886" w:rsidRPr="00035886" w:rsidRDefault="00035886" w:rsidP="00035886">
      <w:pPr>
        <w:numPr>
          <w:ilvl w:val="0"/>
          <w:numId w:val="15"/>
        </w:numPr>
        <w:rPr>
          <w:lang w:val="en-US"/>
        </w:rPr>
      </w:pPr>
      <w:r w:rsidRPr="00035886">
        <w:rPr>
          <w:lang w:val="en-US"/>
        </w:rPr>
        <w:t>Decide on ways to measure success</w:t>
      </w:r>
    </w:p>
    <w:p w14:paraId="5072B411" w14:textId="77777777" w:rsidR="00035886" w:rsidRPr="00035886" w:rsidRDefault="00035886" w:rsidP="00035886">
      <w:pPr>
        <w:numPr>
          <w:ilvl w:val="0"/>
          <w:numId w:val="15"/>
        </w:numPr>
        <w:rPr>
          <w:lang w:val="en-US"/>
        </w:rPr>
      </w:pPr>
      <w:r w:rsidRPr="00035886">
        <w:rPr>
          <w:lang w:val="en-US"/>
        </w:rPr>
        <w:t>Think about how to review the results</w:t>
      </w:r>
    </w:p>
    <w:p w14:paraId="4AB2EC40" w14:textId="419ACA8A" w:rsidR="005C24B4" w:rsidRPr="005C24B4" w:rsidRDefault="005C24B4" w:rsidP="005C24B4"/>
    <w:p w14:paraId="5F82474A" w14:textId="4310F8EB" w:rsidR="00CF0C02" w:rsidRDefault="00035886" w:rsidP="00CE7298">
      <w:r w:rsidRPr="00035886">
        <w:t>Traditional Design process is a little bit like a game of battleship.  Ideas are tested one at a time.  “</w:t>
      </w:r>
      <w:r>
        <w:t>D</w:t>
      </w:r>
      <w:r w:rsidRPr="00035886">
        <w:t>oes this work?” “</w:t>
      </w:r>
      <w:r>
        <w:t>W</w:t>
      </w:r>
      <w:r w:rsidRPr="00035886">
        <w:t xml:space="preserve">hat about this?”  You might get a hit, you might get a miss. Often times only a few designs can really be evaluated because you run out of time.  Solutions </w:t>
      </w:r>
      <w:r>
        <w:t xml:space="preserve">may be </w:t>
      </w:r>
      <w:r w:rsidRPr="00035886">
        <w:t xml:space="preserve">presented </w:t>
      </w:r>
      <w:r>
        <w:t xml:space="preserve">based </w:t>
      </w:r>
      <w:r w:rsidRPr="00035886">
        <w:t>on cost only when you really want to show the client more options.</w:t>
      </w:r>
      <w:r>
        <w:t xml:space="preserve">  With generative design techniques, people and computers work together to created and evaluate more designs. </w:t>
      </w:r>
    </w:p>
    <w:p w14:paraId="2AAB672B" w14:textId="77777777" w:rsidR="00035886" w:rsidRDefault="00035886" w:rsidP="00CE7298">
      <w:pPr>
        <w:rPr>
          <w:i/>
          <w:iCs/>
        </w:rPr>
      </w:pPr>
    </w:p>
    <w:p w14:paraId="325503ED" w14:textId="0CA1A42E" w:rsidR="00035886" w:rsidRDefault="00035886" w:rsidP="00CE7298">
      <w:r w:rsidRPr="00035886">
        <w:rPr>
          <w:i/>
          <w:iCs/>
        </w:rPr>
        <w:t>“The goal of generative design is not to automate the design process, or to replace human designers with artificial ones”</w:t>
      </w:r>
      <w:r>
        <w:t xml:space="preserve"> </w:t>
      </w:r>
      <w:r w:rsidRPr="00035886">
        <w:t>– Danil Nagy, The Living</w:t>
      </w:r>
    </w:p>
    <w:p w14:paraId="30243E19" w14:textId="796F0033" w:rsidR="00035886" w:rsidRDefault="00035886" w:rsidP="00CE7298"/>
    <w:p w14:paraId="32678A6E" w14:textId="0C01DDEA" w:rsidR="00035886" w:rsidRDefault="00A05E42" w:rsidP="00A05E42">
      <w:pPr>
        <w:pStyle w:val="Heading3"/>
      </w:pPr>
      <w:r>
        <w:t>Example 1: Simple Massing Study</w:t>
      </w:r>
    </w:p>
    <w:p w14:paraId="6437A2CD" w14:textId="77777777" w:rsidR="00020D8B" w:rsidRPr="00020D8B" w:rsidRDefault="00A05E42" w:rsidP="00020D8B">
      <w:pPr>
        <w:rPr>
          <w:lang w:val="en-US"/>
        </w:rPr>
      </w:pPr>
      <w:r>
        <w:t xml:space="preserve">Let’s see how some examples of design logic can be created in Dynamo and run through Refinery to learn about generative design workflows.   If you are unfamiliar with Dynamo, you can learn more </w:t>
      </w:r>
      <w:r w:rsidR="00020D8B">
        <w:t xml:space="preserve">in this Dynamo Primer: </w:t>
      </w:r>
      <w:hyperlink r:id="rId20" w:history="1">
        <w:r w:rsidR="00020D8B" w:rsidRPr="00020D8B">
          <w:rPr>
            <w:rStyle w:val="Hyperlink"/>
            <w:lang w:val="en-US"/>
          </w:rPr>
          <w:t>https://primer.dynamobim.org/</w:t>
        </w:r>
      </w:hyperlink>
    </w:p>
    <w:p w14:paraId="3CF23951" w14:textId="5FB33DAB" w:rsidR="00A05E42" w:rsidRDefault="00A05E42" w:rsidP="00A05E42"/>
    <w:p w14:paraId="301F1B34" w14:textId="63A31BBE" w:rsidR="00020D8B" w:rsidRDefault="00020D8B" w:rsidP="00020D8B">
      <w:r w:rsidRPr="00020D8B">
        <w:rPr>
          <w:noProof/>
          <w:lang w:val="en-US" w:eastAsia="en-US"/>
        </w:rPr>
        <w:drawing>
          <wp:anchor distT="0" distB="0" distL="114300" distR="114300" simplePos="0" relativeHeight="251659264" behindDoc="0" locked="0" layoutInCell="1" allowOverlap="1" wp14:anchorId="6332AAF8" wp14:editId="4BDDA750">
            <wp:simplePos x="0" y="0"/>
            <wp:positionH relativeFrom="column">
              <wp:posOffset>3955415</wp:posOffset>
            </wp:positionH>
            <wp:positionV relativeFrom="paragraph">
              <wp:posOffset>387350</wp:posOffset>
            </wp:positionV>
            <wp:extent cx="1691005" cy="2460625"/>
            <wp:effectExtent l="0" t="3810" r="0" b="0"/>
            <wp:wrapSquare wrapText="bothSides"/>
            <wp:docPr id="17" name="Picture 5">
              <a:extLst xmlns:a="http://schemas.openxmlformats.org/drawingml/2006/main">
                <a:ext uri="{FF2B5EF4-FFF2-40B4-BE49-F238E27FC236}">
                  <a16:creationId xmlns:a16="http://schemas.microsoft.com/office/drawing/2014/main" id="{AEE3A405-4BA8-454D-9F82-2BB09C9881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EE3A405-4BA8-454D-9F82-2BB09C988167}"/>
                        </a:ext>
                      </a:extLst>
                    </pic:cNvPr>
                    <pic:cNvPicPr>
                      <a:picLocks noChangeAspect="1"/>
                    </pic:cNvPicPr>
                  </pic:nvPicPr>
                  <pic:blipFill rotWithShape="1">
                    <a:blip r:embed="rId21" cstate="print">
                      <a:extLst>
                        <a:ext uri="{28A0092B-C50C-407E-A947-70E740481C1C}">
                          <a14:useLocalDpi xmlns:a14="http://schemas.microsoft.com/office/drawing/2010/main" val="0"/>
                        </a:ext>
                      </a:extLst>
                    </a:blip>
                    <a:srcRect l="35245" t="30575" r="24788" b="24388"/>
                    <a:stretch/>
                  </pic:blipFill>
                  <pic:spPr>
                    <a:xfrm rot="5400000">
                      <a:off x="0" y="0"/>
                      <a:ext cx="1691005" cy="2460625"/>
                    </a:xfrm>
                    <a:prstGeom prst="rect">
                      <a:avLst/>
                    </a:prstGeom>
                  </pic:spPr>
                </pic:pic>
              </a:graphicData>
            </a:graphic>
            <wp14:sizeRelH relativeFrom="page">
              <wp14:pctWidth>0</wp14:pctWidth>
            </wp14:sizeRelH>
            <wp14:sizeRelV relativeFrom="page">
              <wp14:pctHeight>0</wp14:pctHeight>
            </wp14:sizeRelV>
          </wp:anchor>
        </w:drawing>
      </w:r>
      <w:r>
        <w:t>The first step with any generative design workflow is to identify what problem we are solving for.  In this case we want to s</w:t>
      </w:r>
      <w:r w:rsidRPr="00020D8B">
        <w:t xml:space="preserve">tudy a building mass to look at </w:t>
      </w:r>
      <w:r w:rsidR="00DE4619" w:rsidRPr="00020D8B">
        <w:t>trade-offs</w:t>
      </w:r>
      <w:r w:rsidRPr="00020D8B">
        <w:t xml:space="preserve"> between volume and surface area</w:t>
      </w:r>
      <w:r>
        <w:t xml:space="preserve">.  </w:t>
      </w:r>
    </w:p>
    <w:p w14:paraId="3951C5D1" w14:textId="6A9D5051" w:rsidR="00020D8B" w:rsidRPr="00020D8B" w:rsidRDefault="00020D8B" w:rsidP="00020D8B">
      <w:pPr>
        <w:pStyle w:val="ListParagraph"/>
        <w:numPr>
          <w:ilvl w:val="0"/>
          <w:numId w:val="17"/>
        </w:numPr>
        <w:rPr>
          <w:lang w:val="en-US"/>
        </w:rPr>
      </w:pPr>
      <w:r w:rsidRPr="00020D8B">
        <w:rPr>
          <w:lang w:val="en-US"/>
        </w:rPr>
        <w:t>Variable Inputs:</w:t>
      </w:r>
    </w:p>
    <w:p w14:paraId="111EC4A3" w14:textId="6B2F177D" w:rsidR="00020D8B" w:rsidRPr="00020D8B" w:rsidRDefault="00020D8B" w:rsidP="00020D8B">
      <w:pPr>
        <w:numPr>
          <w:ilvl w:val="1"/>
          <w:numId w:val="16"/>
        </w:numPr>
        <w:rPr>
          <w:lang w:val="en-US"/>
        </w:rPr>
      </w:pPr>
      <w:r w:rsidRPr="00020D8B">
        <w:rPr>
          <w:lang w:val="en-US"/>
        </w:rPr>
        <w:t xml:space="preserve">Locations of 2 of the </w:t>
      </w:r>
      <w:r>
        <w:rPr>
          <w:lang w:val="en-US"/>
        </w:rPr>
        <w:t>masses</w:t>
      </w:r>
    </w:p>
    <w:p w14:paraId="646A4F4B" w14:textId="23B3CED2" w:rsidR="00020D8B" w:rsidRPr="00020D8B" w:rsidRDefault="00020D8B" w:rsidP="00020D8B">
      <w:pPr>
        <w:numPr>
          <w:ilvl w:val="1"/>
          <w:numId w:val="16"/>
        </w:numPr>
        <w:rPr>
          <w:lang w:val="en-US"/>
        </w:rPr>
      </w:pPr>
      <w:r w:rsidRPr="00020D8B">
        <w:rPr>
          <w:lang w:val="en-US"/>
        </w:rPr>
        <w:t xml:space="preserve">Heights of all 3 </w:t>
      </w:r>
      <w:r>
        <w:rPr>
          <w:lang w:val="en-US"/>
        </w:rPr>
        <w:t>masses</w:t>
      </w:r>
    </w:p>
    <w:p w14:paraId="5D70E548" w14:textId="77777777" w:rsidR="00020D8B" w:rsidRPr="00020D8B" w:rsidRDefault="00020D8B" w:rsidP="00020D8B">
      <w:pPr>
        <w:numPr>
          <w:ilvl w:val="0"/>
          <w:numId w:val="16"/>
        </w:numPr>
        <w:rPr>
          <w:lang w:val="en-US"/>
        </w:rPr>
      </w:pPr>
      <w:r w:rsidRPr="00020D8B">
        <w:rPr>
          <w:lang w:val="en-US"/>
        </w:rPr>
        <w:t>Goals:</w:t>
      </w:r>
    </w:p>
    <w:p w14:paraId="4F18F0B8" w14:textId="39615A2F" w:rsidR="00020D8B" w:rsidRPr="00020D8B" w:rsidRDefault="00020D8B" w:rsidP="00020D8B">
      <w:pPr>
        <w:numPr>
          <w:ilvl w:val="1"/>
          <w:numId w:val="16"/>
        </w:numPr>
        <w:rPr>
          <w:lang w:val="en-US"/>
        </w:rPr>
      </w:pPr>
      <w:r w:rsidRPr="00020D8B">
        <w:rPr>
          <w:lang w:val="en-US"/>
        </w:rPr>
        <w:t>Maximum volume (rentable area)</w:t>
      </w:r>
    </w:p>
    <w:p w14:paraId="0AD79C76" w14:textId="6C3031A5" w:rsidR="00020D8B" w:rsidRPr="00020D8B" w:rsidRDefault="00020D8B" w:rsidP="00020D8B">
      <w:pPr>
        <w:numPr>
          <w:ilvl w:val="1"/>
          <w:numId w:val="16"/>
        </w:numPr>
        <w:rPr>
          <w:lang w:val="en-US"/>
        </w:rPr>
      </w:pPr>
      <w:r w:rsidRPr="00020D8B">
        <w:rPr>
          <w:lang w:val="en-US"/>
        </w:rPr>
        <w:t>Minimum surface area (expensive façade)</w:t>
      </w:r>
      <w:r w:rsidRPr="00020D8B">
        <w:t xml:space="preserve"> </w:t>
      </w:r>
    </w:p>
    <w:p w14:paraId="7A51A834" w14:textId="51761007" w:rsidR="00020D8B" w:rsidRDefault="00020D8B" w:rsidP="00A05E42"/>
    <w:p w14:paraId="0D32658E" w14:textId="77777777" w:rsidR="00020D8B" w:rsidRDefault="00020D8B" w:rsidP="00A05E42"/>
    <w:p w14:paraId="037BA026" w14:textId="46444B64" w:rsidR="00020D8B" w:rsidRDefault="00020D8B" w:rsidP="00A05E42"/>
    <w:p w14:paraId="0F2B335B" w14:textId="77777777" w:rsidR="00020D8B" w:rsidRDefault="00020D8B" w:rsidP="00A05E42"/>
    <w:p w14:paraId="65CF9029" w14:textId="56D389C6" w:rsidR="00020D8B" w:rsidRDefault="00020D8B" w:rsidP="00A05E42">
      <w:r>
        <w:t>The Dynamo graph for this study is broken down into 3 sections:</w:t>
      </w:r>
    </w:p>
    <w:p w14:paraId="216480DF" w14:textId="4A28805C" w:rsidR="00020D8B" w:rsidRDefault="00020D8B" w:rsidP="00A05E42">
      <w:r w:rsidRPr="00020D8B">
        <w:rPr>
          <w:noProof/>
          <w:lang w:val="en-US" w:eastAsia="en-US"/>
        </w:rPr>
        <w:drawing>
          <wp:inline distT="0" distB="0" distL="0" distR="0" wp14:anchorId="3BCA949D" wp14:editId="65B41F7A">
            <wp:extent cx="6375400" cy="3594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75400" cy="3594100"/>
                    </a:xfrm>
                    <a:prstGeom prst="rect">
                      <a:avLst/>
                    </a:prstGeom>
                  </pic:spPr>
                </pic:pic>
              </a:graphicData>
            </a:graphic>
          </wp:inline>
        </w:drawing>
      </w:r>
    </w:p>
    <w:p w14:paraId="3518FBF0" w14:textId="4BE99954" w:rsidR="00020D8B" w:rsidRDefault="00020D8B" w:rsidP="00A05E42">
      <w:r>
        <w:t xml:space="preserve">Open the 3Box.dyn sample file in Dynamo and move the sliders in the Inputs section to understand how they are controlling the model.   Next, look at the Geometry section to see how the geometry is being created with points and cuboid nodes.  Finally, the Evaluator section contains nodes that measure surface area </w:t>
      </w:r>
      <w:r w:rsidR="006413DB">
        <w:t>and volume, watch</w:t>
      </w:r>
      <w:ins w:id="69" w:author="Matt Jezyk" w:date="2019-07-10T16:47:00Z">
        <w:r w:rsidR="00525D0B">
          <w:t>es</w:t>
        </w:r>
      </w:ins>
      <w:r w:rsidR="006413DB">
        <w:t xml:space="preserve"> the ou</w:t>
      </w:r>
      <w:r w:rsidR="003E2EE5">
        <w:t>t</w:t>
      </w:r>
      <w:r w:rsidR="006413DB">
        <w:t>puts, and control</w:t>
      </w:r>
      <w:ins w:id="70" w:author="Matt Jezyk" w:date="2019-07-10T16:47:00Z">
        <w:r w:rsidR="00525D0B">
          <w:t>s</w:t>
        </w:r>
      </w:ins>
      <w:r w:rsidR="006413DB">
        <w:t xml:space="preserve"> the display color of the geometry.  </w:t>
      </w:r>
      <w:r w:rsidR="003E2EE5">
        <w:t xml:space="preserve">There are several stages to the generative design </w:t>
      </w:r>
      <w:r w:rsidR="00E051F6">
        <w:t>workflow</w:t>
      </w:r>
      <w:ins w:id="71" w:author="Matt Jezyk" w:date="2019-07-10T16:48:00Z">
        <w:r w:rsidR="00525D0B">
          <w:t>:</w:t>
        </w:r>
      </w:ins>
      <w:del w:id="72" w:author="Matt Jezyk" w:date="2019-07-10T16:48:00Z">
        <w:r w:rsidR="003E2EE5" w:rsidDel="00525D0B">
          <w:delText>.</w:delText>
        </w:r>
      </w:del>
    </w:p>
    <w:p w14:paraId="651CD112" w14:textId="74B61AB1" w:rsidR="003E2EE5" w:rsidRDefault="003E2EE5" w:rsidP="00A05E42">
      <w:r w:rsidRPr="003E2EE5">
        <w:rPr>
          <w:noProof/>
          <w:lang w:val="en-US" w:eastAsia="en-US"/>
        </w:rPr>
        <w:drawing>
          <wp:inline distT="0" distB="0" distL="0" distR="0" wp14:anchorId="26F2E968" wp14:editId="37329A17">
            <wp:extent cx="6480810" cy="2381885"/>
            <wp:effectExtent l="0" t="0" r="0" b="5715"/>
            <wp:docPr id="14" name="Picture 3">
              <a:extLst xmlns:a="http://schemas.openxmlformats.org/drawingml/2006/main">
                <a:ext uri="{FF2B5EF4-FFF2-40B4-BE49-F238E27FC236}">
                  <a16:creationId xmlns:a16="http://schemas.microsoft.com/office/drawing/2014/main" id="{AE81B8F9-B1F9-4509-801A-8A8711520F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E81B8F9-B1F9-4509-801A-8A8711520FE0}"/>
                        </a:ext>
                      </a:extLst>
                    </pic:cNvPr>
                    <pic:cNvPicPr>
                      <a:picLocks noChangeAspect="1"/>
                    </pic:cNvPicPr>
                  </pic:nvPicPr>
                  <pic:blipFill>
                    <a:blip r:embed="rId23"/>
                    <a:stretch>
                      <a:fillRect/>
                    </a:stretch>
                  </pic:blipFill>
                  <pic:spPr>
                    <a:xfrm>
                      <a:off x="0" y="0"/>
                      <a:ext cx="6480810" cy="2381885"/>
                    </a:xfrm>
                    <a:prstGeom prst="rect">
                      <a:avLst/>
                    </a:prstGeom>
                  </pic:spPr>
                </pic:pic>
              </a:graphicData>
            </a:graphic>
          </wp:inline>
        </w:drawing>
      </w:r>
    </w:p>
    <w:p w14:paraId="092AF80F" w14:textId="1AF7DB6E" w:rsidR="003E2EE5" w:rsidRDefault="003E2EE5" w:rsidP="003E2EE5">
      <w:pPr>
        <w:pStyle w:val="Subtitle"/>
      </w:pPr>
      <w:r>
        <w:t>Generative design workflow</w:t>
      </w:r>
    </w:p>
    <w:p w14:paraId="1A717960" w14:textId="70291FCE" w:rsidR="003E2EE5" w:rsidRDefault="003E2EE5" w:rsidP="00A05E42">
      <w:r>
        <w:t>Let’s look at some key concepts in each stage.</w:t>
      </w:r>
    </w:p>
    <w:p w14:paraId="1686DE89" w14:textId="31A9D5E4" w:rsidR="006413DB" w:rsidRDefault="006413DB" w:rsidP="00A05E42"/>
    <w:p w14:paraId="5B7F57E1" w14:textId="7587F116" w:rsidR="003E2EE5" w:rsidRDefault="003E2EE5" w:rsidP="003E2EE5">
      <w:pPr>
        <w:pStyle w:val="Heading3"/>
      </w:pPr>
      <w:r>
        <w:lastRenderedPageBreak/>
        <w:t>Generate</w:t>
      </w:r>
    </w:p>
    <w:p w14:paraId="542EAFB8" w14:textId="0FAE0818" w:rsidR="003E2EE5" w:rsidRDefault="006413DB" w:rsidP="00A05E42">
      <w:r w:rsidRPr="006413DB">
        <w:t xml:space="preserve">Create a </w:t>
      </w:r>
      <w:r w:rsidR="003E2EE5">
        <w:t xml:space="preserve">flexible </w:t>
      </w:r>
      <w:r w:rsidRPr="006413DB">
        <w:t>design system</w:t>
      </w:r>
      <w:r w:rsidR="00E051F6">
        <w:t xml:space="preserve"> in Dynamo </w:t>
      </w:r>
      <w:r w:rsidR="003E2EE5">
        <w:t>to generate designs.</w:t>
      </w:r>
    </w:p>
    <w:p w14:paraId="489840DA" w14:textId="1A7F0553" w:rsidR="006413DB" w:rsidRDefault="006413DB" w:rsidP="00A05E42">
      <w:r w:rsidRPr="006413DB">
        <w:t>3 key concepts</w:t>
      </w:r>
      <w:r w:rsidR="003E2EE5">
        <w:t>:</w:t>
      </w:r>
    </w:p>
    <w:p w14:paraId="74091C0B" w14:textId="77777777" w:rsidR="006413DB" w:rsidRPr="006413DB" w:rsidRDefault="006413DB" w:rsidP="006413DB">
      <w:pPr>
        <w:numPr>
          <w:ilvl w:val="0"/>
          <w:numId w:val="18"/>
        </w:numPr>
        <w:rPr>
          <w:lang w:val="en-US"/>
        </w:rPr>
      </w:pPr>
      <w:r w:rsidRPr="006413DB">
        <w:rPr>
          <w:lang w:val="en-US"/>
        </w:rPr>
        <w:t xml:space="preserve">How you parametrize the model is critical </w:t>
      </w:r>
    </w:p>
    <w:p w14:paraId="1C85CA69" w14:textId="77777777" w:rsidR="006413DB" w:rsidRPr="006413DB" w:rsidRDefault="006413DB" w:rsidP="006413DB">
      <w:pPr>
        <w:numPr>
          <w:ilvl w:val="0"/>
          <w:numId w:val="18"/>
        </w:numPr>
        <w:rPr>
          <w:lang w:val="en-US"/>
        </w:rPr>
      </w:pPr>
      <w:r w:rsidRPr="006413DB">
        <w:rPr>
          <w:lang w:val="en-US"/>
        </w:rPr>
        <w:t>Too many inputs will lead to a design space that is too big to explore</w:t>
      </w:r>
    </w:p>
    <w:p w14:paraId="53B2CDB9" w14:textId="7B38D6F2" w:rsidR="006413DB" w:rsidRDefault="006413DB" w:rsidP="006413DB">
      <w:pPr>
        <w:numPr>
          <w:ilvl w:val="0"/>
          <w:numId w:val="18"/>
        </w:numPr>
        <w:rPr>
          <w:lang w:val="en-US"/>
        </w:rPr>
      </w:pPr>
      <w:r w:rsidRPr="006413DB">
        <w:rPr>
          <w:lang w:val="en-US"/>
        </w:rPr>
        <w:t xml:space="preserve">Too few inputs won’t yield a big enough design space </w:t>
      </w:r>
    </w:p>
    <w:p w14:paraId="03FBE2D1" w14:textId="77777777" w:rsidR="00283B85" w:rsidRDefault="00283B85" w:rsidP="00DE4619">
      <w:pPr>
        <w:rPr>
          <w:lang w:val="en-US"/>
        </w:rPr>
      </w:pPr>
    </w:p>
    <w:p w14:paraId="4E9AE8CA" w14:textId="6FF33F87" w:rsidR="003E2EE5" w:rsidRDefault="00DE4619" w:rsidP="00DE4619">
      <w:pPr>
        <w:rPr>
          <w:lang w:val="en-US"/>
        </w:rPr>
      </w:pPr>
      <w:r>
        <w:rPr>
          <w:lang w:val="en-US"/>
        </w:rPr>
        <w:t xml:space="preserve">The flexible system in the </w:t>
      </w:r>
      <w:r w:rsidR="00283B85">
        <w:rPr>
          <w:lang w:val="en-US"/>
        </w:rPr>
        <w:t xml:space="preserve">3Box.dyn model is very simple.  The Inputs in the pink group control point locations for the cuboids in the geometry section of green groups. As well as the cuboid locations, the inputs also control the height of the cuboids. </w:t>
      </w:r>
    </w:p>
    <w:p w14:paraId="3482464B" w14:textId="00FB82E3" w:rsidR="00283B85" w:rsidRDefault="00283B85" w:rsidP="00283B85">
      <w:pPr>
        <w:jc w:val="center"/>
        <w:rPr>
          <w:lang w:val="en-US"/>
        </w:rPr>
      </w:pPr>
      <w:r w:rsidRPr="00283B85">
        <w:rPr>
          <w:noProof/>
          <w:lang w:val="en-US" w:eastAsia="en-US"/>
        </w:rPr>
        <w:drawing>
          <wp:inline distT="0" distB="0" distL="0" distR="0" wp14:anchorId="3D83BAEB" wp14:editId="7876CF4C">
            <wp:extent cx="5363308" cy="3311209"/>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78175" cy="3320388"/>
                    </a:xfrm>
                    <a:prstGeom prst="rect">
                      <a:avLst/>
                    </a:prstGeom>
                  </pic:spPr>
                </pic:pic>
              </a:graphicData>
            </a:graphic>
          </wp:inline>
        </w:drawing>
      </w:r>
    </w:p>
    <w:p w14:paraId="4BD8DDB6" w14:textId="2EB6B3C1" w:rsidR="00283B85" w:rsidRDefault="00283B85" w:rsidP="00283B85">
      <w:pPr>
        <w:pStyle w:val="Caption"/>
        <w:jc w:val="center"/>
        <w:rPr>
          <w:lang w:val="en-US"/>
        </w:rPr>
      </w:pPr>
      <w:r>
        <w:rPr>
          <w:lang w:val="en-US"/>
        </w:rPr>
        <w:t>3Box.dyn Inputs</w:t>
      </w:r>
    </w:p>
    <w:p w14:paraId="12BC3A74" w14:textId="472C085C" w:rsidR="00283B85" w:rsidRDefault="00283B85" w:rsidP="00DE4619">
      <w:pPr>
        <w:rPr>
          <w:lang w:val="en-US"/>
        </w:rPr>
      </w:pPr>
    </w:p>
    <w:p w14:paraId="7F4985DD" w14:textId="106E4E2B" w:rsidR="00283B85" w:rsidRDefault="00283B85" w:rsidP="00DE4619">
      <w:pPr>
        <w:rPr>
          <w:lang w:val="en-US"/>
        </w:rPr>
      </w:pPr>
      <w:r>
        <w:rPr>
          <w:lang w:val="en-US"/>
        </w:rPr>
        <w:t xml:space="preserve">In the green geometry creation section, there are 3 points, that place 3 cuboids. Once placed, the 3 cuboids are unioned together to form a single piece of geometry. </w:t>
      </w:r>
    </w:p>
    <w:p w14:paraId="4AD19134" w14:textId="2D3EBF36" w:rsidR="00283B85" w:rsidRDefault="00283B85" w:rsidP="00283B85">
      <w:pPr>
        <w:jc w:val="center"/>
        <w:rPr>
          <w:lang w:val="en-US"/>
        </w:rPr>
      </w:pPr>
      <w:r w:rsidRPr="00283B85">
        <w:rPr>
          <w:noProof/>
          <w:lang w:val="en-US" w:eastAsia="en-US"/>
        </w:rPr>
        <w:lastRenderedPageBreak/>
        <w:drawing>
          <wp:inline distT="0" distB="0" distL="0" distR="0" wp14:anchorId="27AD3592" wp14:editId="48257442">
            <wp:extent cx="4647501" cy="2868372"/>
            <wp:effectExtent l="0" t="0" r="127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65978" cy="2879776"/>
                    </a:xfrm>
                    <a:prstGeom prst="rect">
                      <a:avLst/>
                    </a:prstGeom>
                  </pic:spPr>
                </pic:pic>
              </a:graphicData>
            </a:graphic>
          </wp:inline>
        </w:drawing>
      </w:r>
    </w:p>
    <w:p w14:paraId="5B3A3848" w14:textId="3DAB747B" w:rsidR="00283B85" w:rsidRDefault="00283B85" w:rsidP="00283B85">
      <w:pPr>
        <w:pStyle w:val="Caption"/>
        <w:jc w:val="center"/>
        <w:rPr>
          <w:lang w:val="en-US"/>
        </w:rPr>
      </w:pPr>
      <w:r>
        <w:rPr>
          <w:lang w:val="en-US"/>
        </w:rPr>
        <w:t>Geometry creation section of 3Box.dyn</w:t>
      </w:r>
    </w:p>
    <w:p w14:paraId="11A02EBF" w14:textId="3E6E8B15" w:rsidR="00283B85" w:rsidRDefault="00283B85" w:rsidP="00DE4619">
      <w:pPr>
        <w:rPr>
          <w:lang w:val="en-US"/>
        </w:rPr>
      </w:pPr>
      <w:r>
        <w:rPr>
          <w:lang w:val="en-US"/>
        </w:rPr>
        <w:t>The next sections involve analyzing the resultant geometry for surface area and volume</w:t>
      </w:r>
      <w:r w:rsidR="00AE6562">
        <w:rPr>
          <w:lang w:val="en-US"/>
        </w:rPr>
        <w:t>, watching the outputs,</w:t>
      </w:r>
      <w:r>
        <w:rPr>
          <w:lang w:val="en-US"/>
        </w:rPr>
        <w:t xml:space="preserve"> and controlling the display color of the geometry. </w:t>
      </w:r>
    </w:p>
    <w:p w14:paraId="097F538E" w14:textId="7B313D78" w:rsidR="00283B85" w:rsidRDefault="00283B85" w:rsidP="00DE4619">
      <w:pPr>
        <w:rPr>
          <w:lang w:val="en-US"/>
        </w:rPr>
      </w:pPr>
    </w:p>
    <w:p w14:paraId="2B101104" w14:textId="31DA6D03" w:rsidR="00283B85" w:rsidRDefault="00283B85" w:rsidP="00AE6562">
      <w:pPr>
        <w:jc w:val="center"/>
        <w:rPr>
          <w:lang w:val="en-US"/>
        </w:rPr>
      </w:pPr>
      <w:r w:rsidRPr="00283B85">
        <w:rPr>
          <w:noProof/>
          <w:lang w:val="en-US" w:eastAsia="en-US"/>
        </w:rPr>
        <w:drawing>
          <wp:inline distT="0" distB="0" distL="0" distR="0" wp14:anchorId="3C5E9EE7" wp14:editId="2010A086">
            <wp:extent cx="2527901" cy="3076663"/>
            <wp:effectExtent l="0" t="0" r="0" b="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49193" cy="3102577"/>
                    </a:xfrm>
                    <a:prstGeom prst="rect">
                      <a:avLst/>
                    </a:prstGeom>
                  </pic:spPr>
                </pic:pic>
              </a:graphicData>
            </a:graphic>
          </wp:inline>
        </w:drawing>
      </w:r>
    </w:p>
    <w:p w14:paraId="2394D167" w14:textId="2991BFB6" w:rsidR="00AE6562" w:rsidRDefault="00AE6562" w:rsidP="00AE6562">
      <w:pPr>
        <w:pStyle w:val="Caption"/>
        <w:jc w:val="center"/>
        <w:rPr>
          <w:lang w:val="en-US"/>
        </w:rPr>
      </w:pPr>
      <w:r>
        <w:rPr>
          <w:lang w:val="en-US"/>
        </w:rPr>
        <w:t>Analysis, Display and Outputs of 3Box.dyn</w:t>
      </w:r>
    </w:p>
    <w:p w14:paraId="07D75163" w14:textId="77777777" w:rsidR="00DE4619" w:rsidRDefault="00DE4619" w:rsidP="003E2EE5">
      <w:pPr>
        <w:rPr>
          <w:lang w:val="en-US"/>
        </w:rPr>
      </w:pPr>
    </w:p>
    <w:p w14:paraId="13452BE1" w14:textId="1B7750D4" w:rsidR="003E2EE5" w:rsidRDefault="00283B85" w:rsidP="003E2EE5">
      <w:pPr>
        <w:rPr>
          <w:lang w:val="en-US"/>
        </w:rPr>
      </w:pPr>
      <w:r>
        <w:rPr>
          <w:lang w:val="en-US"/>
        </w:rPr>
        <w:t xml:space="preserve">Now that we have a design system defined, we can use Refinery to automate or generate the creation of design alternatives that exist in the design system.  </w:t>
      </w:r>
      <w:r w:rsidR="003E2EE5">
        <w:rPr>
          <w:lang w:val="en-US"/>
        </w:rPr>
        <w:t>Generation methods in Refinery include:</w:t>
      </w:r>
    </w:p>
    <w:p w14:paraId="315393BA" w14:textId="0EE3AF92" w:rsidR="003E2EE5" w:rsidRDefault="003E2EE5" w:rsidP="003E2EE5">
      <w:pPr>
        <w:rPr>
          <w:lang w:val="en-US"/>
        </w:rPr>
      </w:pPr>
    </w:p>
    <w:p w14:paraId="71D84B66" w14:textId="5473BC41" w:rsidR="003E2EE5" w:rsidRPr="00E051F6" w:rsidRDefault="003E2EE5" w:rsidP="003E2EE5">
      <w:pPr>
        <w:pStyle w:val="ListParagraph"/>
        <w:numPr>
          <w:ilvl w:val="0"/>
          <w:numId w:val="22"/>
        </w:numPr>
        <w:rPr>
          <w:b/>
          <w:bCs/>
          <w:lang w:val="en-US"/>
        </w:rPr>
      </w:pPr>
      <w:r w:rsidRPr="003E2EE5">
        <w:rPr>
          <w:b/>
          <w:bCs/>
          <w:lang w:val="en-US"/>
        </w:rPr>
        <w:lastRenderedPageBreak/>
        <w:t>Randomize</w:t>
      </w:r>
      <w:r w:rsidR="00E051F6">
        <w:rPr>
          <w:b/>
          <w:bCs/>
          <w:lang w:val="en-US"/>
        </w:rPr>
        <w:t xml:space="preserve"> </w:t>
      </w:r>
      <w:r w:rsidRPr="00E051F6">
        <w:rPr>
          <w:lang w:val="en-US"/>
        </w:rPr>
        <w:t>When Refinery uses the Randomize option it will generate a specified number of design options, by randomly assigning a value to each of the input parameters. This option is used when facilitating an optioneering process.</w:t>
      </w:r>
    </w:p>
    <w:p w14:paraId="11D16BF0" w14:textId="6A0F7E16" w:rsidR="003E2EE5" w:rsidRPr="003E2EE5" w:rsidRDefault="003E2EE5" w:rsidP="00E051F6">
      <w:pPr>
        <w:jc w:val="center"/>
        <w:rPr>
          <w:lang w:val="en-US"/>
        </w:rPr>
      </w:pPr>
      <w:r w:rsidRPr="003E2EE5">
        <w:rPr>
          <w:lang w:val="en-US"/>
        </w:rPr>
        <w:fldChar w:fldCharType="begin"/>
      </w:r>
      <w:r w:rsidRPr="003E2EE5">
        <w:rPr>
          <w:lang w:val="en-US"/>
        </w:rPr>
        <w:instrText xml:space="preserve"> INCLUDEPICTURE "https://blobscdn.gitbook.com/v0/b/gitbook-28427.appspot.com/o/assets%2F-LZMLRvaju5sqPs7pYTX%2F-Lg8SdkeIsXepAU5LfPD%2F-Lg8SgZgQxhRyOzHQH0Y%2F5_04_randomize.png?generation=1559231910636079&amp;alt=media" \* MERGEFORMATINET </w:instrText>
      </w:r>
      <w:r w:rsidRPr="003E2EE5">
        <w:rPr>
          <w:lang w:val="en-US"/>
        </w:rPr>
        <w:fldChar w:fldCharType="separate"/>
      </w:r>
      <w:r w:rsidRPr="003E2EE5">
        <w:rPr>
          <w:noProof/>
          <w:lang w:val="en-US" w:eastAsia="en-US"/>
        </w:rPr>
        <w:drawing>
          <wp:inline distT="0" distB="0" distL="0" distR="0" wp14:anchorId="3C58EC6B" wp14:editId="31A968E3">
            <wp:extent cx="5410899" cy="1049203"/>
            <wp:effectExtent l="0" t="0" r="0" b="5080"/>
            <wp:docPr id="25" name="Picture 25" descr="https://blobscdn.gitbook.com/v0/b/gitbook-28427.appspot.com/o/assets%2F-LZMLRvaju5sqPs7pYTX%2F-Lg8SdkeIsXepAU5LfPD%2F-Lg8SgZgQxhRyOzHQH0Y%2F5_04_randomize.png?generation=1559231910636079&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blobscdn.gitbook.com/v0/b/gitbook-28427.appspot.com/o/assets%2F-LZMLRvaju5sqPs7pYTX%2F-Lg8SdkeIsXepAU5LfPD%2F-Lg8SgZgQxhRyOzHQH0Y%2F5_04_randomize.png?generation=1559231910636079&amp;alt=medi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48996" cy="1056590"/>
                    </a:xfrm>
                    <a:prstGeom prst="rect">
                      <a:avLst/>
                    </a:prstGeom>
                    <a:noFill/>
                    <a:ln>
                      <a:noFill/>
                    </a:ln>
                  </pic:spPr>
                </pic:pic>
              </a:graphicData>
            </a:graphic>
          </wp:inline>
        </w:drawing>
      </w:r>
      <w:r w:rsidRPr="003E2EE5">
        <w:rPr>
          <w:lang w:val="en-US"/>
        </w:rPr>
        <w:fldChar w:fldCharType="end"/>
      </w:r>
    </w:p>
    <w:p w14:paraId="2439C7E5" w14:textId="61A4A33A" w:rsidR="003E2EE5" w:rsidRPr="00E051F6" w:rsidRDefault="003E2EE5" w:rsidP="003E2EE5">
      <w:pPr>
        <w:pStyle w:val="ListParagraph"/>
        <w:numPr>
          <w:ilvl w:val="0"/>
          <w:numId w:val="22"/>
        </w:numPr>
        <w:rPr>
          <w:b/>
          <w:bCs/>
          <w:lang w:val="en-US"/>
        </w:rPr>
      </w:pPr>
      <w:r w:rsidRPr="00E051F6">
        <w:rPr>
          <w:b/>
          <w:bCs/>
          <w:lang w:val="en-US"/>
        </w:rPr>
        <w:t>Optimize</w:t>
      </w:r>
      <w:r w:rsidR="00E051F6">
        <w:rPr>
          <w:b/>
          <w:bCs/>
          <w:lang w:val="en-US"/>
        </w:rPr>
        <w:t xml:space="preserve"> </w:t>
      </w:r>
      <w:r w:rsidRPr="00E051F6">
        <w:rPr>
          <w:lang w:val="en-US"/>
        </w:rPr>
        <w:t>is the method for doing an optimization run with Refinery. During an optimization run Refinery will evolve the design based on the evaluators outputs. The optimization process works by running multiple generations of a design, each generation will use the input configuration from previous generations and from that optimize the new design options.</w:t>
      </w:r>
    </w:p>
    <w:p w14:paraId="57B67222" w14:textId="1C39AF6C" w:rsidR="003E2EE5" w:rsidRPr="003E2EE5" w:rsidRDefault="003E2EE5" w:rsidP="00E051F6">
      <w:pPr>
        <w:jc w:val="center"/>
        <w:rPr>
          <w:lang w:val="en-US"/>
        </w:rPr>
      </w:pPr>
      <w:r w:rsidRPr="003E2EE5">
        <w:rPr>
          <w:lang w:val="en-US"/>
        </w:rPr>
        <w:fldChar w:fldCharType="begin"/>
      </w:r>
      <w:r w:rsidRPr="003E2EE5">
        <w:rPr>
          <w:lang w:val="en-US"/>
        </w:rPr>
        <w:instrText xml:space="preserve"> INCLUDEPICTURE "https://blobscdn.gitbook.com/v0/b/gitbook-28427.appspot.com/o/assets%2F-LZMLRvaju5sqPs7pYTX%2F-Lg8SdkeIsXepAU5LfPD%2F-Lg8SgZq1djnVSQY8AZN%2F5_04_optimize.png?generation=1559231909980812&amp;alt=media" \* MERGEFORMATINET </w:instrText>
      </w:r>
      <w:r w:rsidRPr="003E2EE5">
        <w:rPr>
          <w:lang w:val="en-US"/>
        </w:rPr>
        <w:fldChar w:fldCharType="separate"/>
      </w:r>
      <w:r w:rsidRPr="003E2EE5">
        <w:rPr>
          <w:noProof/>
          <w:lang w:val="en-US" w:eastAsia="en-US"/>
        </w:rPr>
        <w:drawing>
          <wp:inline distT="0" distB="0" distL="0" distR="0" wp14:anchorId="3A729259" wp14:editId="1D9E955A">
            <wp:extent cx="5608704" cy="1516208"/>
            <wp:effectExtent l="0" t="0" r="0" b="0"/>
            <wp:docPr id="24" name="Picture 24" descr="https://blobscdn.gitbook.com/v0/b/gitbook-28427.appspot.com/o/assets%2F-LZMLRvaju5sqPs7pYTX%2F-Lg8SdkeIsXepAU5LfPD%2F-Lg8SgZq1djnVSQY8AZN%2F5_04_optimize.png?generation=1559231909980812&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blobscdn.gitbook.com/v0/b/gitbook-28427.appspot.com/o/assets%2F-LZMLRvaju5sqPs7pYTX%2F-Lg8SdkeIsXepAU5LfPD%2F-Lg8SgZq1djnVSQY8AZN%2F5_04_optimize.png?generation=1559231909980812&amp;alt=medi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31794" cy="1522450"/>
                    </a:xfrm>
                    <a:prstGeom prst="rect">
                      <a:avLst/>
                    </a:prstGeom>
                    <a:noFill/>
                    <a:ln>
                      <a:noFill/>
                    </a:ln>
                  </pic:spPr>
                </pic:pic>
              </a:graphicData>
            </a:graphic>
          </wp:inline>
        </w:drawing>
      </w:r>
      <w:r w:rsidRPr="003E2EE5">
        <w:rPr>
          <w:lang w:val="en-US"/>
        </w:rPr>
        <w:fldChar w:fldCharType="end"/>
      </w:r>
    </w:p>
    <w:p w14:paraId="3AE59ED7" w14:textId="0CB5419E" w:rsidR="003E2EE5" w:rsidRPr="00E051F6" w:rsidRDefault="003E2EE5" w:rsidP="003E2EE5">
      <w:pPr>
        <w:pStyle w:val="ListParagraph"/>
        <w:numPr>
          <w:ilvl w:val="0"/>
          <w:numId w:val="22"/>
        </w:numPr>
        <w:rPr>
          <w:b/>
          <w:bCs/>
          <w:lang w:val="en-US"/>
        </w:rPr>
      </w:pPr>
      <w:r w:rsidRPr="00E051F6">
        <w:rPr>
          <w:b/>
          <w:bCs/>
          <w:lang w:val="en-US"/>
        </w:rPr>
        <w:t>Cross Product</w:t>
      </w:r>
      <w:r w:rsidR="00E051F6">
        <w:rPr>
          <w:b/>
          <w:bCs/>
          <w:lang w:val="en-US"/>
        </w:rPr>
        <w:t xml:space="preserve"> </w:t>
      </w:r>
      <w:r w:rsidRPr="00E051F6">
        <w:rPr>
          <w:lang w:val="en-US"/>
        </w:rPr>
        <w:t>method let's you explore the entire design space of your design, by combining each step of every parameter with the remaining parameters.</w:t>
      </w:r>
    </w:p>
    <w:p w14:paraId="160B7F37" w14:textId="024F506E" w:rsidR="003E2EE5" w:rsidRPr="003E2EE5" w:rsidRDefault="003E2EE5" w:rsidP="00E051F6">
      <w:pPr>
        <w:jc w:val="center"/>
        <w:rPr>
          <w:lang w:val="en-US"/>
        </w:rPr>
      </w:pPr>
      <w:r w:rsidRPr="003E2EE5">
        <w:rPr>
          <w:lang w:val="en-US"/>
        </w:rPr>
        <w:fldChar w:fldCharType="begin"/>
      </w:r>
      <w:r w:rsidRPr="003E2EE5">
        <w:rPr>
          <w:lang w:val="en-US"/>
        </w:rPr>
        <w:instrText xml:space="preserve"> INCLUDEPICTURE "https://blobscdn.gitbook.com/v0/b/gitbook-28427.appspot.com/o/assets%2F-LZMLRvaju5sqPs7pYTX%2F-Lg8SdkeIsXepAU5LfPD%2F-Lg8SgZu0obOhN2yDN3j%2F5_04_cross_product.png?generation=1559231917282130&amp;alt=media" \* MERGEFORMATINET </w:instrText>
      </w:r>
      <w:r w:rsidRPr="003E2EE5">
        <w:rPr>
          <w:lang w:val="en-US"/>
        </w:rPr>
        <w:fldChar w:fldCharType="separate"/>
      </w:r>
      <w:r w:rsidRPr="003E2EE5">
        <w:rPr>
          <w:noProof/>
          <w:lang w:val="en-US" w:eastAsia="en-US"/>
        </w:rPr>
        <w:drawing>
          <wp:inline distT="0" distB="0" distL="0" distR="0" wp14:anchorId="58653320" wp14:editId="36D7489B">
            <wp:extent cx="5725801" cy="1042381"/>
            <wp:effectExtent l="0" t="0" r="1905" b="0"/>
            <wp:docPr id="23" name="Picture 23" descr="https://blobscdn.gitbook.com/v0/b/gitbook-28427.appspot.com/o/assets%2F-LZMLRvaju5sqPs7pYTX%2F-Lg8SdkeIsXepAU5LfPD%2F-Lg8SgZu0obOhN2yDN3j%2F5_04_cross_product.png?generation=1559231917282130&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blobscdn.gitbook.com/v0/b/gitbook-28427.appspot.com/o/assets%2F-LZMLRvaju5sqPs7pYTX%2F-Lg8SdkeIsXepAU5LfPD%2F-Lg8SgZu0obOhN2yDN3j%2F5_04_cross_product.png?generation=1559231917282130&amp;alt=medi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4836" cy="1047667"/>
                    </a:xfrm>
                    <a:prstGeom prst="rect">
                      <a:avLst/>
                    </a:prstGeom>
                    <a:noFill/>
                    <a:ln>
                      <a:noFill/>
                    </a:ln>
                  </pic:spPr>
                </pic:pic>
              </a:graphicData>
            </a:graphic>
          </wp:inline>
        </w:drawing>
      </w:r>
      <w:r w:rsidRPr="003E2EE5">
        <w:rPr>
          <w:lang w:val="en-US"/>
        </w:rPr>
        <w:fldChar w:fldCharType="end"/>
      </w:r>
    </w:p>
    <w:p w14:paraId="1C9F8347" w14:textId="1AC9EE06" w:rsidR="003E2EE5" w:rsidRPr="00E051F6" w:rsidRDefault="003E2EE5" w:rsidP="003E2EE5">
      <w:pPr>
        <w:pStyle w:val="ListParagraph"/>
        <w:numPr>
          <w:ilvl w:val="0"/>
          <w:numId w:val="22"/>
        </w:numPr>
        <w:rPr>
          <w:b/>
          <w:bCs/>
          <w:lang w:val="en-US"/>
        </w:rPr>
      </w:pPr>
      <w:r w:rsidRPr="00E051F6">
        <w:rPr>
          <w:b/>
          <w:bCs/>
          <w:lang w:val="en-US"/>
        </w:rPr>
        <w:t>Like This</w:t>
      </w:r>
      <w:r w:rsidR="00E051F6">
        <w:rPr>
          <w:b/>
          <w:bCs/>
          <w:lang w:val="en-US"/>
        </w:rPr>
        <w:t xml:space="preserve"> </w:t>
      </w:r>
      <w:r w:rsidRPr="00E051F6">
        <w:rPr>
          <w:lang w:val="en-US"/>
        </w:rPr>
        <w:t>will make Refinery apply slight variations to your current input configuration. Using this method let</w:t>
      </w:r>
      <w:del w:id="73" w:author="Matt Jezyk" w:date="2019-07-10T17:01:00Z">
        <w:r w:rsidRPr="00E051F6" w:rsidDel="00D86395">
          <w:rPr>
            <w:lang w:val="en-US"/>
          </w:rPr>
          <w:delText>'</w:delText>
        </w:r>
      </w:del>
      <w:r w:rsidRPr="00E051F6">
        <w:rPr>
          <w:lang w:val="en-US"/>
        </w:rPr>
        <w:t>s you explore different variations of a design that you already like.</w:t>
      </w:r>
    </w:p>
    <w:p w14:paraId="2E7C06FF" w14:textId="570F5F4E" w:rsidR="003E2EE5" w:rsidRPr="003E2EE5" w:rsidRDefault="003E2EE5" w:rsidP="00E051F6">
      <w:pPr>
        <w:jc w:val="center"/>
        <w:rPr>
          <w:lang w:val="en-US"/>
        </w:rPr>
      </w:pPr>
      <w:r w:rsidRPr="003E2EE5">
        <w:rPr>
          <w:lang w:val="en-US"/>
        </w:rPr>
        <w:fldChar w:fldCharType="begin"/>
      </w:r>
      <w:r w:rsidRPr="003E2EE5">
        <w:rPr>
          <w:lang w:val="en-US"/>
        </w:rPr>
        <w:instrText xml:space="preserve"> INCLUDEPICTURE "https://blobscdn.gitbook.com/v0/b/gitbook-28427.appspot.com/o/assets%2F-LZMLRvaju5sqPs7pYTX%2F-Lg8SdkeIsXepAU5LfPD%2F-Lg8SgZwi_2qBNgzxQS5%2F5_04_like_this.png?generation=1559231910394916&amp;alt=media" \* MERGEFORMATINET </w:instrText>
      </w:r>
      <w:r w:rsidRPr="003E2EE5">
        <w:rPr>
          <w:lang w:val="en-US"/>
        </w:rPr>
        <w:fldChar w:fldCharType="separate"/>
      </w:r>
      <w:r w:rsidRPr="003E2EE5">
        <w:rPr>
          <w:noProof/>
          <w:lang w:val="en-US" w:eastAsia="en-US"/>
        </w:rPr>
        <w:drawing>
          <wp:inline distT="0" distB="0" distL="0" distR="0" wp14:anchorId="3D6747D0" wp14:editId="488FADA7">
            <wp:extent cx="5054681" cy="1692323"/>
            <wp:effectExtent l="0" t="0" r="0" b="0"/>
            <wp:docPr id="22" name="Picture 22" descr="https://blobscdn.gitbook.com/v0/b/gitbook-28427.appspot.com/o/assets%2F-LZMLRvaju5sqPs7pYTX%2F-Lg8SdkeIsXepAU5LfPD%2F-Lg8SgZwi_2qBNgzxQS5%2F5_04_like_this.png?generation=1559231910394916&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blobscdn.gitbook.com/v0/b/gitbook-28427.appspot.com/o/assets%2F-LZMLRvaju5sqPs7pYTX%2F-Lg8SdkeIsXepAU5LfPD%2F-Lg8SgZwi_2qBNgzxQS5%2F5_04_like_this.png?generation=1559231910394916&amp;alt=medi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73812" cy="1698728"/>
                    </a:xfrm>
                    <a:prstGeom prst="rect">
                      <a:avLst/>
                    </a:prstGeom>
                    <a:noFill/>
                    <a:ln>
                      <a:noFill/>
                    </a:ln>
                  </pic:spPr>
                </pic:pic>
              </a:graphicData>
            </a:graphic>
          </wp:inline>
        </w:drawing>
      </w:r>
      <w:r w:rsidRPr="003E2EE5">
        <w:rPr>
          <w:lang w:val="en-US"/>
        </w:rPr>
        <w:fldChar w:fldCharType="end"/>
      </w:r>
    </w:p>
    <w:p w14:paraId="67B9EBFA" w14:textId="77777777" w:rsidR="00D44014" w:rsidRDefault="00D44014" w:rsidP="00D44014">
      <w:pPr>
        <w:rPr>
          <w:lang w:val="en-US"/>
        </w:rPr>
      </w:pPr>
    </w:p>
    <w:p w14:paraId="78E20EDA" w14:textId="7D8D098D" w:rsidR="00D44014" w:rsidRPr="00D44014" w:rsidRDefault="00D44014" w:rsidP="00D44014">
      <w:pPr>
        <w:rPr>
          <w:lang w:val="en-US"/>
        </w:rPr>
      </w:pPr>
      <w:r w:rsidRPr="00D44014">
        <w:rPr>
          <w:lang w:val="en-US"/>
        </w:rPr>
        <w:t xml:space="preserve">Refinery can be run using </w:t>
      </w:r>
      <w:r>
        <w:rPr>
          <w:lang w:val="en-US"/>
        </w:rPr>
        <w:t xml:space="preserve">the </w:t>
      </w:r>
      <w:r w:rsidRPr="00D44014">
        <w:rPr>
          <w:lang w:val="en-US"/>
        </w:rPr>
        <w:t>different methods</w:t>
      </w:r>
      <w:r>
        <w:rPr>
          <w:lang w:val="en-US"/>
        </w:rPr>
        <w:t xml:space="preserve"> above</w:t>
      </w:r>
      <w:r w:rsidRPr="00D44014">
        <w:rPr>
          <w:lang w:val="en-US"/>
        </w:rPr>
        <w:t xml:space="preserve">. In the Refinery window you can choose from </w:t>
      </w:r>
      <w:r>
        <w:rPr>
          <w:lang w:val="en-US"/>
        </w:rPr>
        <w:t xml:space="preserve">the </w:t>
      </w:r>
      <w:r w:rsidRPr="00D44014">
        <w:rPr>
          <w:lang w:val="en-US"/>
        </w:rPr>
        <w:t xml:space="preserve">four different </w:t>
      </w:r>
      <w:r>
        <w:rPr>
          <w:lang w:val="en-US"/>
        </w:rPr>
        <w:t>methods.</w:t>
      </w:r>
    </w:p>
    <w:p w14:paraId="734B6403" w14:textId="77777777" w:rsidR="00D44014" w:rsidRDefault="00D44014" w:rsidP="00D44014">
      <w:pPr>
        <w:rPr>
          <w:b/>
          <w:bCs/>
          <w:lang w:val="en-US"/>
        </w:rPr>
      </w:pPr>
    </w:p>
    <w:p w14:paraId="1360BCAE" w14:textId="26B47078" w:rsidR="00D44014" w:rsidRPr="00D44014" w:rsidRDefault="00D44014" w:rsidP="00D44014">
      <w:pPr>
        <w:rPr>
          <w:b/>
          <w:bCs/>
          <w:lang w:val="en-US"/>
        </w:rPr>
      </w:pPr>
      <w:r w:rsidRPr="00D44014">
        <w:rPr>
          <w:b/>
          <w:bCs/>
          <w:lang w:val="en-US"/>
        </w:rPr>
        <w:lastRenderedPageBreak/>
        <w:t>How to run an optioneering process using Refinery</w:t>
      </w:r>
    </w:p>
    <w:p w14:paraId="215AA4DA" w14:textId="67461A40" w:rsidR="00D44014" w:rsidRPr="00D44014" w:rsidRDefault="00D44014" w:rsidP="00D44014">
      <w:pPr>
        <w:rPr>
          <w:lang w:val="en-US"/>
        </w:rPr>
      </w:pPr>
      <w:r w:rsidRPr="00D44014">
        <w:rPr>
          <w:lang w:val="en-US"/>
        </w:rPr>
        <w:t xml:space="preserve">An optioneering process lets you explore all possible solutions that the graph can produce. </w:t>
      </w:r>
      <w:r>
        <w:rPr>
          <w:lang w:val="en-US"/>
        </w:rPr>
        <w:t xml:space="preserve"> This is helpful if you want to test the flexibility of the graph or you</w:t>
      </w:r>
      <w:r w:rsidR="00DE4619">
        <w:rPr>
          <w:lang w:val="en-US"/>
        </w:rPr>
        <w:t>’</w:t>
      </w:r>
      <w:r>
        <w:rPr>
          <w:lang w:val="en-US"/>
        </w:rPr>
        <w:t>r</w:t>
      </w:r>
      <w:r w:rsidR="00DE4619">
        <w:rPr>
          <w:lang w:val="en-US"/>
        </w:rPr>
        <w:t>e</w:t>
      </w:r>
      <w:r>
        <w:rPr>
          <w:lang w:val="en-US"/>
        </w:rPr>
        <w:t xml:space="preserve"> unsure about what to optimize for.  </w:t>
      </w:r>
      <w:r w:rsidRPr="00D44014">
        <w:rPr>
          <w:lang w:val="en-US"/>
        </w:rPr>
        <w:t>Refinery will generate the solutions based on the constraints that were defined in the Dynamo graph.</w:t>
      </w:r>
      <w:r>
        <w:rPr>
          <w:lang w:val="en-US"/>
        </w:rPr>
        <w:t xml:space="preserve"> </w:t>
      </w:r>
      <w:r w:rsidRPr="00D44014">
        <w:rPr>
          <w:lang w:val="en-US"/>
        </w:rPr>
        <w:t>To run an optioneering process in Refinery, follow these steps:</w:t>
      </w:r>
    </w:p>
    <w:p w14:paraId="2D72F5D2" w14:textId="7759BCB8" w:rsidR="00D44014" w:rsidRPr="00D44014" w:rsidRDefault="00D44014" w:rsidP="00D44014">
      <w:pPr>
        <w:numPr>
          <w:ilvl w:val="0"/>
          <w:numId w:val="25"/>
        </w:numPr>
        <w:rPr>
          <w:lang w:val="en-US"/>
        </w:rPr>
      </w:pPr>
      <w:r w:rsidRPr="00D44014">
        <w:rPr>
          <w:noProof/>
          <w:lang w:val="en-US" w:eastAsia="en-US"/>
        </w:rPr>
        <w:drawing>
          <wp:anchor distT="0" distB="0" distL="114300" distR="114300" simplePos="0" relativeHeight="251660288" behindDoc="0" locked="0" layoutInCell="1" allowOverlap="1" wp14:anchorId="7650B931" wp14:editId="0641F12C">
            <wp:simplePos x="0" y="0"/>
            <wp:positionH relativeFrom="column">
              <wp:posOffset>3941445</wp:posOffset>
            </wp:positionH>
            <wp:positionV relativeFrom="paragraph">
              <wp:posOffset>38100</wp:posOffset>
            </wp:positionV>
            <wp:extent cx="2359660" cy="3464560"/>
            <wp:effectExtent l="0" t="0" r="2540" b="2540"/>
            <wp:wrapSquare wrapText="bothSides"/>
            <wp:docPr id="42" name="Picture 42" descr="https://blobscdn.gitbook.com/v0/b/gitbook-28427.appspot.com/o/assets%2F-LZMLRvaju5sqPs7pYTX%2F-LcfxbhlUJTLFC1W6pYc%2F-Lcfxcg6ciiZbua3iGFj%2FRefinery_Optioneering_Settings.png?generation=1555515740608617&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blobscdn.gitbook.com/v0/b/gitbook-28427.appspot.com/o/assets%2F-LZMLRvaju5sqPs7pYTX%2F-LcfxbhlUJTLFC1W6pYc%2F-Lcfxcg6ciiZbua3iGFj%2FRefinery_Optioneering_Settings.png?generation=1555515740608617&amp;alt=medi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59660" cy="34645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44014">
        <w:rPr>
          <w:lang w:val="en-US"/>
        </w:rPr>
        <w:t>Launch Refinery from the Refinery menu in Dynamo</w:t>
      </w:r>
    </w:p>
    <w:p w14:paraId="2E4D483A" w14:textId="31140602" w:rsidR="00D44014" w:rsidRPr="00D44014" w:rsidRDefault="00D44014" w:rsidP="00D44014">
      <w:pPr>
        <w:numPr>
          <w:ilvl w:val="0"/>
          <w:numId w:val="25"/>
        </w:numPr>
        <w:rPr>
          <w:lang w:val="en-US"/>
        </w:rPr>
      </w:pPr>
      <w:r w:rsidRPr="00D44014">
        <w:rPr>
          <w:lang w:val="en-US"/>
        </w:rPr>
        <w:t>Create a new study and select Randomize</w:t>
      </w:r>
      <w:r>
        <w:rPr>
          <w:lang w:val="en-US"/>
        </w:rPr>
        <w:t>, Cross Product or Like This</w:t>
      </w:r>
      <w:r w:rsidRPr="00D44014">
        <w:rPr>
          <w:lang w:val="en-US"/>
        </w:rPr>
        <w:t xml:space="preserve"> as the generation method </w:t>
      </w:r>
    </w:p>
    <w:p w14:paraId="65D8AD7A" w14:textId="77777777" w:rsidR="00D44014" w:rsidRPr="00D44014" w:rsidRDefault="00D44014" w:rsidP="00D44014">
      <w:pPr>
        <w:numPr>
          <w:ilvl w:val="0"/>
          <w:numId w:val="25"/>
        </w:numPr>
        <w:rPr>
          <w:lang w:val="en-US"/>
        </w:rPr>
      </w:pPr>
      <w:r w:rsidRPr="00D44014">
        <w:rPr>
          <w:lang w:val="en-US"/>
        </w:rPr>
        <w:t>Under Inputs make sure that all the desired inputs are present</w:t>
      </w:r>
    </w:p>
    <w:p w14:paraId="4483FFB1" w14:textId="09B30B08" w:rsidR="00D44014" w:rsidRPr="00D44014" w:rsidRDefault="00D44014" w:rsidP="00D44014">
      <w:pPr>
        <w:numPr>
          <w:ilvl w:val="0"/>
          <w:numId w:val="25"/>
        </w:numPr>
        <w:rPr>
          <w:lang w:val="en-US"/>
        </w:rPr>
      </w:pPr>
      <w:r w:rsidRPr="00D44014">
        <w:rPr>
          <w:lang w:val="en-US"/>
        </w:rPr>
        <w:t>For inputs that should not change on each run, set the desired value and uncheck the box alongside it</w:t>
      </w:r>
    </w:p>
    <w:p w14:paraId="16F50DB5" w14:textId="77777777" w:rsidR="00D44014" w:rsidRPr="00D44014" w:rsidRDefault="00D44014" w:rsidP="00D44014">
      <w:pPr>
        <w:numPr>
          <w:ilvl w:val="0"/>
          <w:numId w:val="25"/>
        </w:numPr>
        <w:rPr>
          <w:lang w:val="en-US"/>
        </w:rPr>
      </w:pPr>
      <w:r w:rsidRPr="00D44014">
        <w:rPr>
          <w:lang w:val="en-US"/>
        </w:rPr>
        <w:t xml:space="preserve">Under Outputs ensure each output defined in the graph is listed </w:t>
      </w:r>
    </w:p>
    <w:p w14:paraId="521B9B84" w14:textId="77777777" w:rsidR="00D44014" w:rsidRPr="00D44014" w:rsidRDefault="00D44014" w:rsidP="00D44014">
      <w:pPr>
        <w:numPr>
          <w:ilvl w:val="0"/>
          <w:numId w:val="25"/>
        </w:numPr>
        <w:rPr>
          <w:lang w:val="en-US"/>
        </w:rPr>
      </w:pPr>
      <w:r w:rsidRPr="00D44014">
        <w:rPr>
          <w:lang w:val="en-US"/>
        </w:rPr>
        <w:t>Under Settings choose how many options Refinery should create</w:t>
      </w:r>
    </w:p>
    <w:p w14:paraId="0829EABA" w14:textId="77777777" w:rsidR="00D44014" w:rsidRPr="00D44014" w:rsidRDefault="00D44014" w:rsidP="00D44014">
      <w:pPr>
        <w:numPr>
          <w:ilvl w:val="0"/>
          <w:numId w:val="25"/>
        </w:numPr>
        <w:rPr>
          <w:lang w:val="en-US"/>
        </w:rPr>
      </w:pPr>
      <w:r w:rsidRPr="00D44014">
        <w:rPr>
          <w:lang w:val="en-US"/>
        </w:rPr>
        <w:t>Under Settings select a random seed (number) to initialize the randomization</w:t>
      </w:r>
    </w:p>
    <w:p w14:paraId="4B1E97E5" w14:textId="77777777" w:rsidR="00D44014" w:rsidRPr="00D44014" w:rsidRDefault="00D44014" w:rsidP="00D44014">
      <w:pPr>
        <w:numPr>
          <w:ilvl w:val="0"/>
          <w:numId w:val="25"/>
        </w:numPr>
        <w:rPr>
          <w:lang w:val="en-US"/>
        </w:rPr>
      </w:pPr>
      <w:r w:rsidRPr="00D44014">
        <w:rPr>
          <w:lang w:val="en-US"/>
        </w:rPr>
        <w:t>Under Issues resolve any items</w:t>
      </w:r>
    </w:p>
    <w:p w14:paraId="6FB5FA1D" w14:textId="6FA4AE75" w:rsidR="00D44014" w:rsidRPr="00D44014" w:rsidRDefault="00D44014" w:rsidP="00D44014">
      <w:pPr>
        <w:numPr>
          <w:ilvl w:val="0"/>
          <w:numId w:val="25"/>
        </w:numPr>
        <w:rPr>
          <w:lang w:val="en-US"/>
        </w:rPr>
      </w:pPr>
      <w:r w:rsidRPr="00D44014">
        <w:rPr>
          <w:lang w:val="en-US"/>
        </w:rPr>
        <w:t>Click Generate</w:t>
      </w:r>
    </w:p>
    <w:p w14:paraId="33492724" w14:textId="7EC436CD" w:rsidR="00D44014" w:rsidRPr="00D44014" w:rsidRDefault="00D44014" w:rsidP="00D44014">
      <w:pPr>
        <w:jc w:val="center"/>
        <w:rPr>
          <w:lang w:val="en-US"/>
        </w:rPr>
      </w:pPr>
      <w:r w:rsidRPr="00D44014">
        <w:rPr>
          <w:lang w:val="en-US"/>
        </w:rPr>
        <w:fldChar w:fldCharType="begin"/>
      </w:r>
      <w:r w:rsidRPr="00D44014">
        <w:rPr>
          <w:lang w:val="en-US"/>
        </w:rPr>
        <w:instrText xml:space="preserve"> INCLUDEPICTURE "https://blobscdn.gitbook.com/v0/b/gitbook-28427.appspot.com/o/assets%2F-LZMLRvaju5sqPs7pYTX%2F-LcfxbhlUJTLFC1W6pYc%2F-Lcfxcg6ciiZbua3iGFj%2FRefinery_Optioneering_Settings.png?generation=1555515740608617&amp;alt=media" \* MERGEFORMATINET </w:instrText>
      </w:r>
      <w:r w:rsidRPr="00D44014">
        <w:rPr>
          <w:lang w:val="en-US"/>
        </w:rPr>
        <w:fldChar w:fldCharType="end"/>
      </w:r>
    </w:p>
    <w:p w14:paraId="186F6C9E" w14:textId="77777777" w:rsidR="00D44014" w:rsidRPr="00D44014" w:rsidRDefault="00D44014" w:rsidP="00D44014">
      <w:pPr>
        <w:rPr>
          <w:b/>
          <w:bCs/>
          <w:lang w:val="en-US"/>
        </w:rPr>
      </w:pPr>
      <w:r w:rsidRPr="00D44014">
        <w:rPr>
          <w:b/>
          <w:bCs/>
          <w:lang w:val="en-US"/>
        </w:rPr>
        <w:t>How to run an optimization process using Refinery</w:t>
      </w:r>
    </w:p>
    <w:p w14:paraId="65BD1973" w14:textId="11809AA5" w:rsidR="00D44014" w:rsidRPr="00D44014" w:rsidRDefault="00D44014" w:rsidP="00D44014">
      <w:pPr>
        <w:rPr>
          <w:lang w:val="en-US"/>
        </w:rPr>
      </w:pPr>
      <w:r w:rsidRPr="00D44014">
        <w:rPr>
          <w:lang w:val="en-US"/>
        </w:rPr>
        <w:t xml:space="preserve">An optimization process lets Refinery evolve your design to find the most suitable options based on the constraints and goals provided. Refinery will run multiple generations of options and each time it will take the fittest (best) options of the generation and use them to create a new generation. Refinery is using </w:t>
      </w:r>
      <w:hyperlink r:id="rId32" w:tgtFrame="_blank" w:history="1">
        <w:r w:rsidRPr="00D44014">
          <w:rPr>
            <w:rStyle w:val="Hyperlink"/>
            <w:lang w:val="en-US"/>
          </w:rPr>
          <w:t>NSGA-II</w:t>
        </w:r>
      </w:hyperlink>
      <w:r w:rsidRPr="00D44014">
        <w:rPr>
          <w:lang w:val="en-US"/>
        </w:rPr>
        <w:t xml:space="preserve">, an </w:t>
      </w:r>
      <w:ins w:id="74" w:author="Matt Jezyk" w:date="2019-07-10T17:02:00Z">
        <w:r w:rsidR="00D86395">
          <w:rPr>
            <w:lang w:val="en-US"/>
          </w:rPr>
          <w:t>‘</w:t>
        </w:r>
      </w:ins>
      <w:r w:rsidRPr="00D44014">
        <w:rPr>
          <w:lang w:val="en-US"/>
        </w:rPr>
        <w:t>elitist</w:t>
      </w:r>
      <w:ins w:id="75" w:author="Matt Jezyk" w:date="2019-07-10T17:02:00Z">
        <w:r w:rsidR="00D86395">
          <w:rPr>
            <w:lang w:val="en-US"/>
          </w:rPr>
          <w:t>’</w:t>
        </w:r>
      </w:ins>
      <w:r w:rsidRPr="00D44014">
        <w:rPr>
          <w:lang w:val="en-US"/>
        </w:rPr>
        <w:t xml:space="preserve"> multi objective genetic algorithm to optimi</w:t>
      </w:r>
      <w:r>
        <w:rPr>
          <w:lang w:val="en-US"/>
        </w:rPr>
        <w:t>z</w:t>
      </w:r>
      <w:r w:rsidRPr="00D44014">
        <w:rPr>
          <w:lang w:val="en-US"/>
        </w:rPr>
        <w:t>e results.</w:t>
      </w:r>
      <w:r w:rsidR="00C321B3">
        <w:rPr>
          <w:lang w:val="en-US"/>
        </w:rPr>
        <w:t xml:space="preserve">  </w:t>
      </w:r>
      <w:r w:rsidRPr="00D44014">
        <w:rPr>
          <w:lang w:val="en-US"/>
        </w:rPr>
        <w:t>To run an optimization process in Refinery, follow these steps:</w:t>
      </w:r>
    </w:p>
    <w:p w14:paraId="22862C7E" w14:textId="10F5C750" w:rsidR="00D44014" w:rsidRPr="00D44014" w:rsidRDefault="00D44014" w:rsidP="00D44014">
      <w:pPr>
        <w:numPr>
          <w:ilvl w:val="0"/>
          <w:numId w:val="26"/>
        </w:numPr>
        <w:rPr>
          <w:lang w:val="en-US"/>
        </w:rPr>
      </w:pPr>
      <w:r w:rsidRPr="00D44014">
        <w:rPr>
          <w:noProof/>
          <w:lang w:val="en-US" w:eastAsia="en-US"/>
        </w:rPr>
        <w:lastRenderedPageBreak/>
        <w:drawing>
          <wp:anchor distT="0" distB="0" distL="114300" distR="114300" simplePos="0" relativeHeight="251661312" behindDoc="0" locked="0" layoutInCell="1" allowOverlap="1" wp14:anchorId="11DD7BC6" wp14:editId="35700285">
            <wp:simplePos x="0" y="0"/>
            <wp:positionH relativeFrom="column">
              <wp:posOffset>3999865</wp:posOffset>
            </wp:positionH>
            <wp:positionV relativeFrom="paragraph">
              <wp:posOffset>24130</wp:posOffset>
            </wp:positionV>
            <wp:extent cx="2500630" cy="4054475"/>
            <wp:effectExtent l="0" t="0" r="1270" b="0"/>
            <wp:wrapSquare wrapText="bothSides"/>
            <wp:docPr id="41" name="Picture 41" descr="https://blobscdn.gitbook.com/v0/b/gitbook-28427.appspot.com/o/assets%2F-LZMLRvaju5sqPs7pYTX%2F-LcfxbhlUJTLFC1W6pYc%2F-Lcfxcg8ckVBRHTwgDoh%2FRefinery_Optimization_Settings.png?generation=1555515740761170&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blobscdn.gitbook.com/v0/b/gitbook-28427.appspot.com/o/assets%2F-LZMLRvaju5sqPs7pYTX%2F-LcfxbhlUJTLFC1W6pYc%2F-Lcfxcg8ckVBRHTwgDoh%2FRefinery_Optimization_Settings.png?generation=1555515740761170&amp;alt=medi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00630" cy="4054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44014">
        <w:rPr>
          <w:lang w:val="en-US"/>
        </w:rPr>
        <w:t xml:space="preserve">Open Refinery </w:t>
      </w:r>
      <w:r w:rsidR="00C321B3">
        <w:rPr>
          <w:lang w:val="en-US"/>
        </w:rPr>
        <w:t>from the Refinery menu in</w:t>
      </w:r>
      <w:r w:rsidRPr="00D44014">
        <w:rPr>
          <w:lang w:val="en-US"/>
        </w:rPr>
        <w:t xml:space="preserve"> Dynamo</w:t>
      </w:r>
    </w:p>
    <w:p w14:paraId="10659DD7" w14:textId="6450994E" w:rsidR="00D44014" w:rsidRPr="00D44014" w:rsidRDefault="00D44014" w:rsidP="00D44014">
      <w:pPr>
        <w:numPr>
          <w:ilvl w:val="0"/>
          <w:numId w:val="26"/>
        </w:numPr>
        <w:rPr>
          <w:lang w:val="en-US"/>
        </w:rPr>
      </w:pPr>
      <w:r w:rsidRPr="00D44014">
        <w:rPr>
          <w:lang w:val="en-US"/>
        </w:rPr>
        <w:t>Create a new study and select Optimize as the generation method</w:t>
      </w:r>
    </w:p>
    <w:p w14:paraId="25650032" w14:textId="79372B78" w:rsidR="00D44014" w:rsidRPr="00D44014" w:rsidRDefault="00D44014" w:rsidP="00D44014">
      <w:pPr>
        <w:numPr>
          <w:ilvl w:val="0"/>
          <w:numId w:val="26"/>
        </w:numPr>
        <w:rPr>
          <w:lang w:val="en-US"/>
        </w:rPr>
      </w:pPr>
      <w:r w:rsidRPr="00D44014">
        <w:rPr>
          <w:lang w:val="en-US"/>
        </w:rPr>
        <w:t>Under Inputs make sure that all the desired inputs are present</w:t>
      </w:r>
    </w:p>
    <w:p w14:paraId="2EC555C2" w14:textId="77777777" w:rsidR="00D44014" w:rsidRPr="00D44014" w:rsidRDefault="00D44014" w:rsidP="00D44014">
      <w:pPr>
        <w:numPr>
          <w:ilvl w:val="0"/>
          <w:numId w:val="26"/>
        </w:numPr>
        <w:rPr>
          <w:lang w:val="en-US"/>
        </w:rPr>
      </w:pPr>
      <w:r w:rsidRPr="00D44014">
        <w:rPr>
          <w:lang w:val="en-US"/>
        </w:rPr>
        <w:t xml:space="preserve">For inputs that should not change on each run, set the desired value and uncheck the box alongside it </w:t>
      </w:r>
    </w:p>
    <w:p w14:paraId="6377B3EA" w14:textId="6D7DDDD8" w:rsidR="00D44014" w:rsidRPr="00D44014" w:rsidRDefault="00D44014" w:rsidP="00D44014">
      <w:pPr>
        <w:numPr>
          <w:ilvl w:val="0"/>
          <w:numId w:val="26"/>
        </w:numPr>
        <w:rPr>
          <w:lang w:val="en-US"/>
        </w:rPr>
      </w:pPr>
      <w:r w:rsidRPr="00D44014">
        <w:rPr>
          <w:lang w:val="en-US"/>
        </w:rPr>
        <w:t>Under Outputs go through each objective and set the optimization goal you want to achieve - Maximize, Minimize, or Ignore</w:t>
      </w:r>
    </w:p>
    <w:p w14:paraId="023DF9F1" w14:textId="77777777" w:rsidR="00D44014" w:rsidRPr="00D44014" w:rsidRDefault="00D44014" w:rsidP="00D44014">
      <w:pPr>
        <w:numPr>
          <w:ilvl w:val="0"/>
          <w:numId w:val="26"/>
        </w:numPr>
        <w:rPr>
          <w:lang w:val="en-US"/>
        </w:rPr>
      </w:pPr>
      <w:r w:rsidRPr="00D44014">
        <w:rPr>
          <w:lang w:val="en-US"/>
        </w:rPr>
        <w:t xml:space="preserve">Under Settings set a population size, which represents the number of options that will be created in each generation. </w:t>
      </w:r>
    </w:p>
    <w:p w14:paraId="1EAA558A" w14:textId="6AB93D14" w:rsidR="00D44014" w:rsidRPr="00D44014" w:rsidRDefault="00D44014" w:rsidP="00D44014">
      <w:pPr>
        <w:numPr>
          <w:ilvl w:val="0"/>
          <w:numId w:val="26"/>
        </w:numPr>
        <w:rPr>
          <w:lang w:val="en-US"/>
        </w:rPr>
      </w:pPr>
      <w:r w:rsidRPr="00D44014">
        <w:rPr>
          <w:lang w:val="en-US"/>
        </w:rPr>
        <w:t>Under Settings set the amount of generations you want to create. Each new generation is a range of options that falls between the two best designs of the previous generation</w:t>
      </w:r>
    </w:p>
    <w:p w14:paraId="07A05173" w14:textId="671560CE" w:rsidR="00D44014" w:rsidRPr="00D44014" w:rsidRDefault="00D44014" w:rsidP="00D44014">
      <w:pPr>
        <w:numPr>
          <w:ilvl w:val="0"/>
          <w:numId w:val="26"/>
        </w:numPr>
        <w:rPr>
          <w:lang w:val="en-US"/>
        </w:rPr>
      </w:pPr>
      <w:r w:rsidRPr="00D44014">
        <w:rPr>
          <w:lang w:val="en-US"/>
        </w:rPr>
        <w:t>Click Generate</w:t>
      </w:r>
    </w:p>
    <w:p w14:paraId="556B8AE8" w14:textId="640A0CAE" w:rsidR="003E2EE5" w:rsidRPr="003E2EE5" w:rsidRDefault="00D44014" w:rsidP="00CC1EBD">
      <w:pPr>
        <w:jc w:val="center"/>
        <w:rPr>
          <w:lang w:val="en-US"/>
        </w:rPr>
      </w:pPr>
      <w:r w:rsidRPr="00D44014">
        <w:rPr>
          <w:lang w:val="en-US"/>
        </w:rPr>
        <w:fldChar w:fldCharType="begin"/>
      </w:r>
      <w:r w:rsidRPr="00D44014">
        <w:rPr>
          <w:lang w:val="en-US"/>
        </w:rPr>
        <w:instrText xml:space="preserve"> INCLUDEPICTURE "https://blobscdn.gitbook.com/v0/b/gitbook-28427.appspot.com/o/assets%2F-LZMLRvaju5sqPs7pYTX%2F-LcfxbhlUJTLFC1W6pYc%2F-Lcfxcg8ckVBRHTwgDoh%2FRefinery_Optimization_Settings.png?generation=1555515740761170&amp;alt=media" \* MERGEFORMATINET </w:instrText>
      </w:r>
      <w:r w:rsidRPr="00D44014">
        <w:rPr>
          <w:lang w:val="en-US"/>
        </w:rPr>
        <w:fldChar w:fldCharType="end"/>
      </w:r>
    </w:p>
    <w:p w14:paraId="4A1D6501" w14:textId="77777777" w:rsidR="003E2EE5" w:rsidRPr="006413DB" w:rsidRDefault="003E2EE5" w:rsidP="003E2EE5">
      <w:pPr>
        <w:rPr>
          <w:lang w:val="en-US"/>
        </w:rPr>
      </w:pPr>
    </w:p>
    <w:p w14:paraId="6354A913" w14:textId="41E72CF2" w:rsidR="00E051F6" w:rsidRDefault="00E051F6" w:rsidP="00E051F6">
      <w:pPr>
        <w:pStyle w:val="Heading3"/>
      </w:pPr>
      <w:r>
        <w:t>Analyze</w:t>
      </w:r>
    </w:p>
    <w:p w14:paraId="1A17FA7C" w14:textId="1D7431B5" w:rsidR="00855094" w:rsidRPr="00CC5FCB" w:rsidRDefault="00855094" w:rsidP="00CC5FCB">
      <w:r>
        <w:t>Judging outcomes</w:t>
      </w:r>
      <w:r w:rsidR="00CC5FCB">
        <w:t xml:space="preserve"> is the c</w:t>
      </w:r>
      <w:r w:rsidRPr="00855094">
        <w:rPr>
          <w:lang w:val="en-US"/>
        </w:rPr>
        <w:t>ritical 2</w:t>
      </w:r>
      <w:r w:rsidRPr="00855094">
        <w:rPr>
          <w:vertAlign w:val="superscript"/>
          <w:lang w:val="en-US"/>
        </w:rPr>
        <w:t>nd</w:t>
      </w:r>
      <w:r w:rsidRPr="00855094">
        <w:rPr>
          <w:lang w:val="en-US"/>
        </w:rPr>
        <w:t xml:space="preserve"> half of the problem</w:t>
      </w:r>
      <w:r w:rsidR="00CC5FCB">
        <w:t xml:space="preserve">.  To do this you can use a </w:t>
      </w:r>
      <w:r w:rsidR="00CC5FCB">
        <w:rPr>
          <w:lang w:val="en-US"/>
        </w:rPr>
        <w:t>s</w:t>
      </w:r>
      <w:r w:rsidRPr="00855094">
        <w:rPr>
          <w:lang w:val="en-US"/>
        </w:rPr>
        <w:t>et of measures that determine how the building is performing</w:t>
      </w:r>
      <w:r w:rsidR="00CC5FCB">
        <w:rPr>
          <w:lang w:val="en-US"/>
        </w:rPr>
        <w:t xml:space="preserve">. Why? </w:t>
      </w:r>
    </w:p>
    <w:p w14:paraId="24F1192D" w14:textId="77777777" w:rsidR="00855094" w:rsidRPr="00855094" w:rsidRDefault="00855094" w:rsidP="00855094">
      <w:pPr>
        <w:numPr>
          <w:ilvl w:val="1"/>
          <w:numId w:val="19"/>
        </w:numPr>
        <w:rPr>
          <w:lang w:val="en-US"/>
        </w:rPr>
      </w:pPr>
      <w:r w:rsidRPr="00855094">
        <w:rPr>
          <w:lang w:val="en-US"/>
        </w:rPr>
        <w:t>Compare designs objectively (apples to apples)</w:t>
      </w:r>
    </w:p>
    <w:p w14:paraId="505F9AAE" w14:textId="77777777" w:rsidR="00855094" w:rsidRPr="00855094" w:rsidRDefault="00855094" w:rsidP="00855094">
      <w:pPr>
        <w:numPr>
          <w:ilvl w:val="1"/>
          <w:numId w:val="19"/>
        </w:numPr>
        <w:rPr>
          <w:lang w:val="en-US"/>
        </w:rPr>
      </w:pPr>
      <w:r w:rsidRPr="00855094">
        <w:rPr>
          <w:lang w:val="en-US"/>
        </w:rPr>
        <w:t>Evaluate designs based on non-intuitive measures</w:t>
      </w:r>
    </w:p>
    <w:p w14:paraId="7EBDDC0D" w14:textId="4B05B9A8" w:rsidR="00855094" w:rsidRDefault="00855094" w:rsidP="00855094">
      <w:pPr>
        <w:numPr>
          <w:ilvl w:val="1"/>
          <w:numId w:val="19"/>
        </w:numPr>
        <w:rPr>
          <w:lang w:val="en-US"/>
        </w:rPr>
      </w:pPr>
      <w:r w:rsidRPr="00855094">
        <w:rPr>
          <w:lang w:val="en-US"/>
        </w:rPr>
        <w:t>Explore more designs than is possible manually</w:t>
      </w:r>
    </w:p>
    <w:p w14:paraId="35B041A4" w14:textId="31EAB718" w:rsidR="00E051F6" w:rsidRDefault="00CC5FCB" w:rsidP="00CC5FCB">
      <w:pPr>
        <w:rPr>
          <w:lang w:val="en-US"/>
        </w:rPr>
      </w:pPr>
      <w:r>
        <w:rPr>
          <w:lang w:val="en-US"/>
        </w:rPr>
        <w:t xml:space="preserve">There are </w:t>
      </w:r>
      <w:r w:rsidR="00E051F6">
        <w:rPr>
          <w:lang w:val="en-US"/>
        </w:rPr>
        <w:t xml:space="preserve">3 types of measurement: </w:t>
      </w:r>
    </w:p>
    <w:p w14:paraId="333F7B5F" w14:textId="7DB679C5" w:rsidR="00E051F6" w:rsidRPr="00855094" w:rsidRDefault="00E051F6" w:rsidP="00E051F6">
      <w:pPr>
        <w:ind w:left="360"/>
        <w:rPr>
          <w:lang w:val="en-US"/>
        </w:rPr>
      </w:pPr>
      <w:r w:rsidRPr="00E051F6">
        <w:rPr>
          <w:noProof/>
          <w:lang w:val="en-US" w:eastAsia="en-US"/>
        </w:rPr>
        <w:drawing>
          <wp:inline distT="0" distB="0" distL="0" distR="0" wp14:anchorId="5C6A79F1" wp14:editId="1F3CF8C1">
            <wp:extent cx="6480810" cy="275131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0628"/>
                    <a:stretch/>
                  </pic:blipFill>
                  <pic:spPr bwMode="auto">
                    <a:xfrm>
                      <a:off x="0" y="0"/>
                      <a:ext cx="6480810" cy="2751310"/>
                    </a:xfrm>
                    <a:prstGeom prst="rect">
                      <a:avLst/>
                    </a:prstGeom>
                    <a:ln>
                      <a:noFill/>
                    </a:ln>
                    <a:extLst>
                      <a:ext uri="{53640926-AAD7-44D8-BBD7-CCE9431645EC}">
                        <a14:shadowObscured xmlns:a14="http://schemas.microsoft.com/office/drawing/2010/main"/>
                      </a:ext>
                    </a:extLst>
                  </pic:spPr>
                </pic:pic>
              </a:graphicData>
            </a:graphic>
          </wp:inline>
        </w:drawing>
      </w:r>
    </w:p>
    <w:p w14:paraId="1B211FBA" w14:textId="40A453EE" w:rsidR="0073457A" w:rsidRPr="00E051F6" w:rsidRDefault="00E051F6" w:rsidP="0073457A">
      <w:r>
        <w:lastRenderedPageBreak/>
        <w:t xml:space="preserve">Designating inputs and outputs in Dynamo for use in Refinery: </w:t>
      </w:r>
      <w:r w:rsidRPr="00E051F6">
        <w:rPr>
          <w:noProof/>
          <w:lang w:val="en-US" w:eastAsia="en-US"/>
        </w:rPr>
        <w:drawing>
          <wp:inline distT="0" distB="0" distL="0" distR="0" wp14:anchorId="7E2BA462" wp14:editId="33E4761C">
            <wp:extent cx="6480810" cy="2818922"/>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8695"/>
                    <a:stretch/>
                  </pic:blipFill>
                  <pic:spPr bwMode="auto">
                    <a:xfrm>
                      <a:off x="0" y="0"/>
                      <a:ext cx="6480810" cy="2818922"/>
                    </a:xfrm>
                    <a:prstGeom prst="rect">
                      <a:avLst/>
                    </a:prstGeom>
                    <a:ln>
                      <a:noFill/>
                    </a:ln>
                    <a:extLst>
                      <a:ext uri="{53640926-AAD7-44D8-BBD7-CCE9431645EC}">
                        <a14:shadowObscured xmlns:a14="http://schemas.microsoft.com/office/drawing/2010/main"/>
                      </a:ext>
                    </a:extLst>
                  </pic:spPr>
                </pic:pic>
              </a:graphicData>
            </a:graphic>
          </wp:inline>
        </w:drawing>
      </w:r>
    </w:p>
    <w:p w14:paraId="60D89826" w14:textId="7051E103" w:rsidR="0073457A" w:rsidRPr="008D6E5B" w:rsidRDefault="0073457A" w:rsidP="0073457A">
      <w:pPr>
        <w:rPr>
          <w:rFonts w:cs="Arial"/>
        </w:rPr>
      </w:pPr>
    </w:p>
    <w:p w14:paraId="42FD2C90" w14:textId="77777777" w:rsidR="00E051F6" w:rsidRPr="008D6E5B" w:rsidRDefault="00E051F6" w:rsidP="00E051F6">
      <w:pPr>
        <w:pStyle w:val="Heading3"/>
      </w:pPr>
      <w:r>
        <w:t>Rank</w:t>
      </w:r>
    </w:p>
    <w:p w14:paraId="10322FEC" w14:textId="46532800" w:rsidR="0073457A" w:rsidRDefault="00E051F6" w:rsidP="0073457A">
      <w:pPr>
        <w:rPr>
          <w:rFonts w:cs="Arial"/>
        </w:rPr>
      </w:pPr>
      <w:r>
        <w:rPr>
          <w:rFonts w:cs="Arial"/>
        </w:rPr>
        <w:t>In Refinery, you can use sorting and filtering to rank resultant design options and make decisions about the best options for your needs.</w:t>
      </w:r>
    </w:p>
    <w:p w14:paraId="10168C07" w14:textId="554349D1" w:rsidR="00E051F6" w:rsidRDefault="00E051F6" w:rsidP="00AE6562">
      <w:pPr>
        <w:jc w:val="center"/>
        <w:rPr>
          <w:rFonts w:cs="Arial"/>
        </w:rPr>
      </w:pPr>
      <w:r w:rsidRPr="00E051F6">
        <w:rPr>
          <w:rFonts w:cs="Arial"/>
          <w:noProof/>
          <w:lang w:val="en-US" w:eastAsia="en-US"/>
        </w:rPr>
        <w:drawing>
          <wp:inline distT="0" distB="0" distL="0" distR="0" wp14:anchorId="1173BCE8" wp14:editId="1BA1D5C4">
            <wp:extent cx="5490909" cy="3949516"/>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02355" cy="3957749"/>
                    </a:xfrm>
                    <a:prstGeom prst="rect">
                      <a:avLst/>
                    </a:prstGeom>
                  </pic:spPr>
                </pic:pic>
              </a:graphicData>
            </a:graphic>
          </wp:inline>
        </w:drawing>
      </w:r>
    </w:p>
    <w:p w14:paraId="2716144F" w14:textId="577479BD" w:rsidR="0073457A" w:rsidRPr="00AE6562" w:rsidRDefault="00E051F6" w:rsidP="00AE6562">
      <w:pPr>
        <w:pStyle w:val="Subtitle"/>
        <w:jc w:val="center"/>
      </w:pPr>
      <w:r>
        <w:t>Refinery designs sorted by Surface Area</w:t>
      </w:r>
    </w:p>
    <w:p w14:paraId="01345EC8" w14:textId="3AB1C8F0" w:rsidR="0073457A" w:rsidRDefault="007538A5" w:rsidP="007538A5">
      <w:pPr>
        <w:pStyle w:val="Heading3"/>
      </w:pPr>
      <w:r>
        <w:lastRenderedPageBreak/>
        <w:t>Evolve</w:t>
      </w:r>
    </w:p>
    <w:p w14:paraId="517668C4" w14:textId="1D0091C9" w:rsidR="007538A5" w:rsidRDefault="007538A5" w:rsidP="007538A5">
      <w:r>
        <w:t>After you have explored some possibilities in the design space that you have set up in Dynamo, you may want to set some goals for the design to guide the design generation and produce options that meet your goals.  To do this, you can use the Optimize generation method. There are several parameters that effect the optimization</w:t>
      </w:r>
    </w:p>
    <w:p w14:paraId="271EA0A0" w14:textId="3D80CF59" w:rsidR="007538A5" w:rsidRPr="007538A5" w:rsidRDefault="007538A5" w:rsidP="007538A5">
      <w:pPr>
        <w:numPr>
          <w:ilvl w:val="1"/>
          <w:numId w:val="23"/>
        </w:numPr>
        <w:rPr>
          <w:lang w:val="en-US"/>
        </w:rPr>
      </w:pPr>
      <w:r w:rsidRPr="007538A5">
        <w:rPr>
          <w:lang w:val="en-US"/>
        </w:rPr>
        <w:t>Output goals</w:t>
      </w:r>
      <w:r>
        <w:rPr>
          <w:lang w:val="en-US"/>
        </w:rPr>
        <w:t xml:space="preserve"> (maximized or minimized)</w:t>
      </w:r>
    </w:p>
    <w:p w14:paraId="5D04D637" w14:textId="68055030" w:rsidR="007538A5" w:rsidRPr="007538A5" w:rsidRDefault="007538A5" w:rsidP="007538A5">
      <w:pPr>
        <w:numPr>
          <w:ilvl w:val="1"/>
          <w:numId w:val="23"/>
        </w:numPr>
        <w:rPr>
          <w:lang w:val="en-US"/>
        </w:rPr>
      </w:pPr>
      <w:r w:rsidRPr="007538A5">
        <w:rPr>
          <w:lang w:val="en-US"/>
        </w:rPr>
        <w:t>Population size</w:t>
      </w:r>
      <w:r>
        <w:rPr>
          <w:lang w:val="en-US"/>
        </w:rPr>
        <w:t xml:space="preserve"> (how many designs should be tested in each generation?)</w:t>
      </w:r>
    </w:p>
    <w:p w14:paraId="1D9AEFBF" w14:textId="64B2DC77" w:rsidR="007538A5" w:rsidRPr="007538A5" w:rsidRDefault="007538A5" w:rsidP="007538A5">
      <w:pPr>
        <w:numPr>
          <w:ilvl w:val="1"/>
          <w:numId w:val="23"/>
        </w:numPr>
        <w:rPr>
          <w:lang w:val="en-US"/>
        </w:rPr>
      </w:pPr>
      <w:r w:rsidRPr="007538A5">
        <w:rPr>
          <w:lang w:val="en-US"/>
        </w:rPr>
        <w:t>Generation size</w:t>
      </w:r>
      <w:r>
        <w:rPr>
          <w:lang w:val="en-US"/>
        </w:rPr>
        <w:t xml:space="preserve"> (how many generations should be tested?) </w:t>
      </w:r>
    </w:p>
    <w:p w14:paraId="5BEC3E36" w14:textId="1A4C1A72" w:rsidR="007538A5" w:rsidRPr="007538A5" w:rsidRDefault="007538A5" w:rsidP="007538A5">
      <w:pPr>
        <w:numPr>
          <w:ilvl w:val="1"/>
          <w:numId w:val="23"/>
        </w:numPr>
        <w:rPr>
          <w:lang w:val="en-US"/>
        </w:rPr>
      </w:pPr>
      <w:r w:rsidRPr="007538A5">
        <w:rPr>
          <w:lang w:val="en-US"/>
        </w:rPr>
        <w:t>Seed</w:t>
      </w:r>
      <w:r>
        <w:rPr>
          <w:lang w:val="en-US"/>
        </w:rPr>
        <w:t xml:space="preserve"> (initialization value)</w:t>
      </w:r>
    </w:p>
    <w:p w14:paraId="755200B9" w14:textId="77777777" w:rsidR="007538A5" w:rsidRDefault="007538A5" w:rsidP="007538A5"/>
    <w:p w14:paraId="39E598E6" w14:textId="7BFEB426" w:rsidR="007538A5" w:rsidRDefault="007538A5" w:rsidP="007538A5">
      <w:r>
        <w:t>Optimization runs can take longer, but will return only results that meet your goals. The runs below show the difference between the Random method and the Optimization method. The scatter plot charts below are both set to Volume on the Y-axis and Surface Area on the X-axis. Note that in the optimization run on the right, the designs return look much more similar and form a tighter line comparing volume and surface area.</w:t>
      </w:r>
    </w:p>
    <w:p w14:paraId="11AB4FA5" w14:textId="741B14A7" w:rsidR="007538A5" w:rsidRDefault="007538A5" w:rsidP="007538A5"/>
    <w:p w14:paraId="4DF42ED9" w14:textId="478975A8" w:rsidR="007538A5" w:rsidRPr="007538A5" w:rsidRDefault="007538A5" w:rsidP="007538A5">
      <w:r w:rsidRPr="007538A5">
        <w:rPr>
          <w:noProof/>
          <w:lang w:val="en-US" w:eastAsia="en-US"/>
        </w:rPr>
        <w:drawing>
          <wp:inline distT="0" distB="0" distL="0" distR="0" wp14:anchorId="7F739534" wp14:editId="1886B471">
            <wp:extent cx="6480810" cy="26530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80810" cy="2653030"/>
                    </a:xfrm>
                    <a:prstGeom prst="rect">
                      <a:avLst/>
                    </a:prstGeom>
                  </pic:spPr>
                </pic:pic>
              </a:graphicData>
            </a:graphic>
          </wp:inline>
        </w:drawing>
      </w:r>
    </w:p>
    <w:p w14:paraId="0C75F5D7" w14:textId="2464E491" w:rsidR="0073457A" w:rsidRPr="008D6E5B" w:rsidRDefault="0073457A" w:rsidP="0073457A">
      <w:pPr>
        <w:rPr>
          <w:rFonts w:cs="Arial"/>
        </w:rPr>
      </w:pPr>
    </w:p>
    <w:p w14:paraId="4DA14FA3" w14:textId="1D06AA0D" w:rsidR="0073457A" w:rsidRDefault="007538A5" w:rsidP="007538A5">
      <w:pPr>
        <w:pStyle w:val="Heading3"/>
      </w:pPr>
      <w:r>
        <w:t>Explore</w:t>
      </w:r>
    </w:p>
    <w:p w14:paraId="28E44108" w14:textId="3E5245ED" w:rsidR="007538A5" w:rsidRPr="007538A5" w:rsidRDefault="007538A5" w:rsidP="007538A5">
      <w:pPr>
        <w:rPr>
          <w:lang w:val="en-US"/>
        </w:rPr>
      </w:pPr>
      <w:r w:rsidRPr="007538A5">
        <w:rPr>
          <w:lang w:val="en-US"/>
        </w:rPr>
        <w:t>After Refinery has run the generative process, the results are displayed in both geometric form and through a series of charts or tables. All of the resulting views are interlinked and selecting an option in one view will highlight it in the other views currently displayed. If Dynamo is running in Automatic mode in the background, selecting an option will also update the graph to show this design.</w:t>
      </w:r>
      <w:r w:rsidR="00450639">
        <w:rPr>
          <w:lang w:val="en-US"/>
        </w:rPr>
        <w:t xml:space="preserve"> There are several features of the explore interface: </w:t>
      </w:r>
    </w:p>
    <w:p w14:paraId="5105E919" w14:textId="737E0FC7" w:rsidR="00450639" w:rsidRDefault="00450639" w:rsidP="007538A5">
      <w:pPr>
        <w:rPr>
          <w:b/>
          <w:bCs/>
          <w:lang w:val="en-US"/>
        </w:rPr>
      </w:pPr>
    </w:p>
    <w:p w14:paraId="1FDBBD1E" w14:textId="15AF4593" w:rsidR="007538A5" w:rsidRPr="00450639" w:rsidRDefault="007538A5" w:rsidP="007538A5">
      <w:pPr>
        <w:pStyle w:val="ListParagraph"/>
        <w:numPr>
          <w:ilvl w:val="0"/>
          <w:numId w:val="24"/>
        </w:numPr>
        <w:rPr>
          <w:b/>
          <w:bCs/>
          <w:lang w:val="en-US"/>
        </w:rPr>
      </w:pPr>
      <w:r w:rsidRPr="00450639">
        <w:rPr>
          <w:b/>
          <w:bCs/>
          <w:lang w:val="en-US"/>
        </w:rPr>
        <w:t>Design Grid</w:t>
      </w:r>
      <w:r w:rsidR="00450639">
        <w:rPr>
          <w:b/>
          <w:bCs/>
          <w:lang w:val="en-US"/>
        </w:rPr>
        <w:t xml:space="preserve"> </w:t>
      </w:r>
      <w:r w:rsidRPr="00450639">
        <w:rPr>
          <w:lang w:val="en-US"/>
        </w:rPr>
        <w:t xml:space="preserve">The design grid shows each option as a 3d geometrical thumbnail that can be individually rotated, zoomed and panned to explore the design in more detail. The </w:t>
      </w:r>
      <w:r w:rsidRPr="00450639">
        <w:rPr>
          <w:lang w:val="en-US"/>
        </w:rPr>
        <w:lastRenderedPageBreak/>
        <w:t>order of the thumbnails can be sorted based on the inputs or outputs of the Dynamo script, with a toggle for both ascending and descending values.</w:t>
      </w:r>
    </w:p>
    <w:p w14:paraId="4BF2EBDC" w14:textId="2F145C7B" w:rsidR="007538A5" w:rsidRPr="007538A5" w:rsidRDefault="007538A5" w:rsidP="00450639">
      <w:pPr>
        <w:jc w:val="center"/>
        <w:rPr>
          <w:lang w:val="en-US"/>
        </w:rPr>
      </w:pPr>
      <w:r w:rsidRPr="007538A5">
        <w:rPr>
          <w:lang w:val="en-US"/>
        </w:rPr>
        <w:fldChar w:fldCharType="begin"/>
      </w:r>
      <w:r w:rsidRPr="007538A5">
        <w:rPr>
          <w:lang w:val="en-US"/>
        </w:rPr>
        <w:instrText xml:space="preserve"> INCLUDEPICTURE "https://blobscdn.gitbook.com/v0/b/gitbook-28427.appspot.com/o/assets%2F-LZMLRvaju5sqPs7pYTX%2F-L_U60vF2U-XFJb5WKKV%2F-L_U63GqFKIKejxxe5xb%2FRefinery_VisualiseResults_DesignGrid.png?generation=1552078887164723&amp;alt=media" \* MERGEFORMATINET </w:instrText>
      </w:r>
      <w:r w:rsidRPr="007538A5">
        <w:rPr>
          <w:lang w:val="en-US"/>
        </w:rPr>
        <w:fldChar w:fldCharType="separate"/>
      </w:r>
      <w:r w:rsidRPr="007538A5">
        <w:rPr>
          <w:noProof/>
          <w:lang w:val="en-US" w:eastAsia="en-US"/>
        </w:rPr>
        <w:drawing>
          <wp:inline distT="0" distB="0" distL="0" distR="0" wp14:anchorId="13B6EA4B" wp14:editId="6E9F9459">
            <wp:extent cx="5725801" cy="2178452"/>
            <wp:effectExtent l="0" t="0" r="1905" b="6350"/>
            <wp:docPr id="38" name="Picture 38" descr="https://blobscdn.gitbook.com/v0/b/gitbook-28427.appspot.com/o/assets%2F-LZMLRvaju5sqPs7pYTX%2F-L_U60vF2U-XFJb5WKKV%2F-L_U63GqFKIKejxxe5xb%2FRefinery_VisualiseResults_DesignGrid.png?generation=1552078887164723&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blobscdn.gitbook.com/v0/b/gitbook-28427.appspot.com/o/assets%2F-LZMLRvaju5sqPs7pYTX%2F-L_U60vF2U-XFJb5WKKV%2F-L_U63GqFKIKejxxe5xb%2FRefinery_VisualiseResults_DesignGrid.png?generation=1552078887164723&amp;alt=medi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1106" cy="2188080"/>
                    </a:xfrm>
                    <a:prstGeom prst="rect">
                      <a:avLst/>
                    </a:prstGeom>
                    <a:noFill/>
                    <a:ln>
                      <a:noFill/>
                    </a:ln>
                  </pic:spPr>
                </pic:pic>
              </a:graphicData>
            </a:graphic>
          </wp:inline>
        </w:drawing>
      </w:r>
      <w:r w:rsidRPr="007538A5">
        <w:fldChar w:fldCharType="end"/>
      </w:r>
    </w:p>
    <w:p w14:paraId="149BAB33" w14:textId="7BE24995" w:rsidR="007538A5" w:rsidRPr="00450639" w:rsidRDefault="007538A5" w:rsidP="007538A5">
      <w:pPr>
        <w:pStyle w:val="ListParagraph"/>
        <w:numPr>
          <w:ilvl w:val="0"/>
          <w:numId w:val="24"/>
        </w:numPr>
        <w:rPr>
          <w:b/>
          <w:bCs/>
          <w:lang w:val="en-US"/>
        </w:rPr>
      </w:pPr>
      <w:r w:rsidRPr="00450639">
        <w:rPr>
          <w:b/>
          <w:bCs/>
          <w:lang w:val="en-US"/>
        </w:rPr>
        <w:t>Design Table</w:t>
      </w:r>
      <w:r w:rsidR="00450639">
        <w:rPr>
          <w:b/>
          <w:bCs/>
          <w:lang w:val="en-US"/>
        </w:rPr>
        <w:t xml:space="preserve"> T</w:t>
      </w:r>
      <w:r w:rsidRPr="00450639">
        <w:rPr>
          <w:lang w:val="en-US"/>
        </w:rPr>
        <w:t>he design table replaces the design grid, if chosen, and lists each option in a table form with each column representing the values for the inputs and outputs.</w:t>
      </w:r>
    </w:p>
    <w:p w14:paraId="33037116" w14:textId="5C9AEDB0" w:rsidR="007538A5" w:rsidRPr="007538A5" w:rsidRDefault="007538A5" w:rsidP="00450639">
      <w:pPr>
        <w:jc w:val="center"/>
        <w:rPr>
          <w:lang w:val="en-US"/>
        </w:rPr>
      </w:pPr>
      <w:r w:rsidRPr="007538A5">
        <w:rPr>
          <w:lang w:val="en-US"/>
        </w:rPr>
        <w:fldChar w:fldCharType="begin"/>
      </w:r>
      <w:r w:rsidRPr="007538A5">
        <w:rPr>
          <w:lang w:val="en-US"/>
        </w:rPr>
        <w:instrText xml:space="preserve"> INCLUDEPICTURE "https://blobscdn.gitbook.com/v0/b/gitbook-28427.appspot.com/o/assets%2F-LZMLRvaju5sqPs7pYTX%2F-LcfxbhlUJTLFC1W6pYc%2F-Lcfxd1Yw8IZ2EcgrBfA%2FRefinery_VisualiseResults_DesignTable.png?generation=1555515741767330&amp;alt=media" \* MERGEFORMATINET </w:instrText>
      </w:r>
      <w:r w:rsidRPr="007538A5">
        <w:rPr>
          <w:lang w:val="en-US"/>
        </w:rPr>
        <w:fldChar w:fldCharType="separate"/>
      </w:r>
      <w:r w:rsidRPr="007538A5">
        <w:rPr>
          <w:noProof/>
          <w:lang w:val="en-US" w:eastAsia="en-US"/>
        </w:rPr>
        <w:drawing>
          <wp:inline distT="0" distB="0" distL="0" distR="0" wp14:anchorId="6B470A66" wp14:editId="382D25EF">
            <wp:extent cx="5608704" cy="2298217"/>
            <wp:effectExtent l="0" t="0" r="5080" b="635"/>
            <wp:docPr id="37" name="Picture 37" descr="https://blobscdn.gitbook.com/v0/b/gitbook-28427.appspot.com/o/assets%2F-LZMLRvaju5sqPs7pYTX%2F-LcfxbhlUJTLFC1W6pYc%2F-Lcfxd1Yw8IZ2EcgrBfA%2FRefinery_VisualiseResults_DesignTable.png?generation=1555515741767330&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blobscdn.gitbook.com/v0/b/gitbook-28427.appspot.com/o/assets%2F-LZMLRvaju5sqPs7pYTX%2F-LcfxbhlUJTLFC1W6pYc%2F-Lcfxd1Yw8IZ2EcgrBfA%2FRefinery_VisualiseResults_DesignTable.png?generation=1555515741767330&amp;alt=medi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17603" cy="2301863"/>
                    </a:xfrm>
                    <a:prstGeom prst="rect">
                      <a:avLst/>
                    </a:prstGeom>
                    <a:noFill/>
                    <a:ln>
                      <a:noFill/>
                    </a:ln>
                  </pic:spPr>
                </pic:pic>
              </a:graphicData>
            </a:graphic>
          </wp:inline>
        </w:drawing>
      </w:r>
      <w:r w:rsidRPr="007538A5">
        <w:fldChar w:fldCharType="end"/>
      </w:r>
    </w:p>
    <w:p w14:paraId="277D969A" w14:textId="147ED463" w:rsidR="007538A5" w:rsidRPr="00450639" w:rsidRDefault="007538A5" w:rsidP="007538A5">
      <w:pPr>
        <w:pStyle w:val="ListParagraph"/>
        <w:numPr>
          <w:ilvl w:val="0"/>
          <w:numId w:val="24"/>
        </w:numPr>
        <w:rPr>
          <w:b/>
          <w:bCs/>
          <w:lang w:val="en-US"/>
        </w:rPr>
      </w:pPr>
      <w:r w:rsidRPr="00450639">
        <w:rPr>
          <w:b/>
          <w:bCs/>
          <w:lang w:val="en-US"/>
        </w:rPr>
        <w:t>Scatterplot</w:t>
      </w:r>
      <w:r w:rsidR="00450639">
        <w:rPr>
          <w:b/>
          <w:bCs/>
          <w:lang w:val="en-US"/>
        </w:rPr>
        <w:t xml:space="preserve"> </w:t>
      </w:r>
      <w:r w:rsidRPr="00450639">
        <w:rPr>
          <w:lang w:val="en-US"/>
        </w:rPr>
        <w:t>The first chart Refinery uses to visualize data is a Scatterplot : a type of mathematical diagram that uses cartesian coordinates to display values across a set of data. Refinery allows you to select what values are displayed along both the X and Y axis as well as which ones drive the size and color of the circles in this 4-dimensional view. The values can be chosen from the inputs or outputs you defined in the Dynamo graph in the previous steps.</w:t>
      </w:r>
      <w:r w:rsidR="00450639">
        <w:rPr>
          <w:lang w:val="en-US"/>
        </w:rPr>
        <w:t xml:space="preserve"> </w:t>
      </w:r>
      <w:r w:rsidRPr="00450639">
        <w:rPr>
          <w:lang w:val="en-US"/>
        </w:rPr>
        <w:t>Selecting a circle from the graph space will also highlight the chosen option in the design grid or design table.</w:t>
      </w:r>
    </w:p>
    <w:p w14:paraId="1807675E" w14:textId="6927D267" w:rsidR="007538A5" w:rsidRPr="007538A5" w:rsidRDefault="007538A5" w:rsidP="00450639">
      <w:pPr>
        <w:jc w:val="center"/>
        <w:rPr>
          <w:lang w:val="en-US"/>
        </w:rPr>
      </w:pPr>
      <w:r w:rsidRPr="007538A5">
        <w:rPr>
          <w:lang w:val="en-US"/>
        </w:rPr>
        <w:lastRenderedPageBreak/>
        <w:fldChar w:fldCharType="begin"/>
      </w:r>
      <w:r w:rsidRPr="007538A5">
        <w:rPr>
          <w:lang w:val="en-US"/>
        </w:rPr>
        <w:instrText xml:space="preserve"> INCLUDEPICTURE "https://blobscdn.gitbook.com/v0/b/gitbook-28427.appspot.com/o/assets%2F-LZMLRvaju5sqPs7pYTX%2F-L_U60vF2U-XFJb5WKKV%2F-L_U63GuCzYJPMC0MYev%2FRefinery_VisualiseResults_Scatterplot.png?generation=1552078887207391&amp;alt=media" \* MERGEFORMATINET </w:instrText>
      </w:r>
      <w:r w:rsidRPr="007538A5">
        <w:rPr>
          <w:lang w:val="en-US"/>
        </w:rPr>
        <w:fldChar w:fldCharType="separate"/>
      </w:r>
      <w:r w:rsidRPr="007538A5">
        <w:rPr>
          <w:noProof/>
          <w:lang w:val="en-US" w:eastAsia="en-US"/>
        </w:rPr>
        <w:drawing>
          <wp:inline distT="0" distB="0" distL="0" distR="0" wp14:anchorId="1F66CC04" wp14:editId="5D270C2E">
            <wp:extent cx="5935525" cy="2001771"/>
            <wp:effectExtent l="0" t="0" r="0" b="5080"/>
            <wp:docPr id="36" name="Picture 36" descr="https://blobscdn.gitbook.com/v0/b/gitbook-28427.appspot.com/o/assets%2F-LZMLRvaju5sqPs7pYTX%2F-L_U60vF2U-XFJb5WKKV%2F-L_U63GuCzYJPMC0MYev%2FRefinery_VisualiseResults_Scatterplot.png?generation=1552078887207391&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blobscdn.gitbook.com/v0/b/gitbook-28427.appspot.com/o/assets%2F-LZMLRvaju5sqPs7pYTX%2F-L_U60vF2U-XFJb5WKKV%2F-L_U63GuCzYJPMC0MYev%2FRefinery_VisualiseResults_Scatterplot.png?generation=1552078887207391&amp;alt=medi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53238" cy="2007745"/>
                    </a:xfrm>
                    <a:prstGeom prst="rect">
                      <a:avLst/>
                    </a:prstGeom>
                    <a:noFill/>
                    <a:ln>
                      <a:noFill/>
                    </a:ln>
                  </pic:spPr>
                </pic:pic>
              </a:graphicData>
            </a:graphic>
          </wp:inline>
        </w:drawing>
      </w:r>
      <w:r w:rsidRPr="007538A5">
        <w:fldChar w:fldCharType="end"/>
      </w:r>
    </w:p>
    <w:p w14:paraId="1A9BE2B7" w14:textId="60A68413" w:rsidR="007538A5" w:rsidRPr="00450639" w:rsidRDefault="007538A5" w:rsidP="007538A5">
      <w:pPr>
        <w:pStyle w:val="ListParagraph"/>
        <w:numPr>
          <w:ilvl w:val="0"/>
          <w:numId w:val="24"/>
        </w:numPr>
        <w:rPr>
          <w:b/>
          <w:bCs/>
          <w:lang w:val="en-US"/>
        </w:rPr>
      </w:pPr>
      <w:r w:rsidRPr="00450639">
        <w:rPr>
          <w:b/>
          <w:bCs/>
          <w:lang w:val="en-US"/>
        </w:rPr>
        <w:t>Parallel Coordinates</w:t>
      </w:r>
      <w:r w:rsidR="00450639">
        <w:rPr>
          <w:b/>
          <w:bCs/>
          <w:lang w:val="en-US"/>
        </w:rPr>
        <w:t xml:space="preserve"> T</w:t>
      </w:r>
      <w:r w:rsidRPr="00450639">
        <w:rPr>
          <w:lang w:val="en-US"/>
        </w:rPr>
        <w:t>he other chart available in Refinery is a Parallel Coordinates graph. This chart show</w:t>
      </w:r>
      <w:r w:rsidR="00CC5FCB">
        <w:rPr>
          <w:lang w:val="en-US"/>
        </w:rPr>
        <w:t>s</w:t>
      </w:r>
      <w:r w:rsidRPr="00450639">
        <w:rPr>
          <w:lang w:val="en-US"/>
        </w:rPr>
        <w:t xml:space="preserve"> a set of vertical parallel lines, equally spaced, that represent the inputs and outputs. Each design option is represented as a polyline whose vertices sit on each parallel axis. The position of the polylines vertices on the axis corresponds to the value of the input or output.</w:t>
      </w:r>
      <w:r w:rsidR="00450639">
        <w:rPr>
          <w:lang w:val="en-US"/>
        </w:rPr>
        <w:t xml:space="preserve"> </w:t>
      </w:r>
      <w:r w:rsidRPr="00450639">
        <w:rPr>
          <w:lang w:val="en-US"/>
        </w:rPr>
        <w:t>The graph can be filtered by dragging the selection on each vertical axis.</w:t>
      </w:r>
    </w:p>
    <w:p w14:paraId="695549C4" w14:textId="54DA3039" w:rsidR="007538A5" w:rsidRPr="007538A5" w:rsidRDefault="007538A5" w:rsidP="00450639">
      <w:pPr>
        <w:jc w:val="center"/>
        <w:rPr>
          <w:lang w:val="en-US"/>
        </w:rPr>
      </w:pPr>
      <w:r w:rsidRPr="007538A5">
        <w:rPr>
          <w:lang w:val="en-US"/>
        </w:rPr>
        <w:fldChar w:fldCharType="begin"/>
      </w:r>
      <w:r w:rsidRPr="007538A5">
        <w:rPr>
          <w:lang w:val="en-US"/>
        </w:rPr>
        <w:instrText xml:space="preserve"> INCLUDEPICTURE "https://blobscdn.gitbook.com/v0/b/gitbook-28427.appspot.com/o/assets%2F-LZMLRvaju5sqPs7pYTX%2F-LcfxbhlUJTLFC1W6pYc%2F-Lcfxd1bWCR1x6fKfQ-_%2FRefinery_VisualiseResults_ParallelCoordinates.png?generation=1555515741774300&amp;alt=media" \* MERGEFORMATINET </w:instrText>
      </w:r>
      <w:r w:rsidRPr="007538A5">
        <w:rPr>
          <w:lang w:val="en-US"/>
        </w:rPr>
        <w:fldChar w:fldCharType="separate"/>
      </w:r>
      <w:r w:rsidRPr="007538A5">
        <w:rPr>
          <w:noProof/>
          <w:lang w:val="en-US" w:eastAsia="en-US"/>
        </w:rPr>
        <w:drawing>
          <wp:inline distT="0" distB="0" distL="0" distR="0" wp14:anchorId="45AD6ABA" wp14:editId="2F508FD4">
            <wp:extent cx="5608704" cy="894667"/>
            <wp:effectExtent l="0" t="0" r="0" b="0"/>
            <wp:docPr id="35" name="Picture 35" descr="https://blobscdn.gitbook.com/v0/b/gitbook-28427.appspot.com/o/assets%2F-LZMLRvaju5sqPs7pYTX%2F-LcfxbhlUJTLFC1W6pYc%2F-Lcfxd1bWCR1x6fKfQ-_%2FRefinery_VisualiseResults_ParallelCoordinates.png?generation=1555515741774300&amp;alt=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blobscdn.gitbook.com/v0/b/gitbook-28427.appspot.com/o/assets%2F-LZMLRvaju5sqPs7pYTX%2F-LcfxbhlUJTLFC1W6pYc%2F-Lcfxd1bWCR1x6fKfQ-_%2FRefinery_VisualiseResults_ParallelCoordinates.png?generation=1555515741774300&amp;alt=medi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82376" cy="906419"/>
                    </a:xfrm>
                    <a:prstGeom prst="rect">
                      <a:avLst/>
                    </a:prstGeom>
                    <a:noFill/>
                    <a:ln>
                      <a:noFill/>
                    </a:ln>
                  </pic:spPr>
                </pic:pic>
              </a:graphicData>
            </a:graphic>
          </wp:inline>
        </w:drawing>
      </w:r>
      <w:r w:rsidRPr="007538A5">
        <w:fldChar w:fldCharType="end"/>
      </w:r>
    </w:p>
    <w:p w14:paraId="66E1B2D0" w14:textId="77777777" w:rsidR="00450639" w:rsidRDefault="00450639" w:rsidP="007538A5">
      <w:pPr>
        <w:rPr>
          <w:b/>
          <w:bCs/>
          <w:lang w:val="en-US"/>
        </w:rPr>
      </w:pPr>
    </w:p>
    <w:p w14:paraId="2D424550" w14:textId="77777777" w:rsidR="00CC1EBD" w:rsidRDefault="00CC1EBD" w:rsidP="007538A5">
      <w:pPr>
        <w:rPr>
          <w:b/>
          <w:bCs/>
          <w:lang w:val="en-US"/>
        </w:rPr>
      </w:pPr>
    </w:p>
    <w:p w14:paraId="140F194D" w14:textId="77777777" w:rsidR="00CC1EBD" w:rsidRDefault="00CC1EBD" w:rsidP="007538A5">
      <w:pPr>
        <w:rPr>
          <w:b/>
          <w:bCs/>
          <w:lang w:val="en-US"/>
        </w:rPr>
      </w:pPr>
    </w:p>
    <w:p w14:paraId="605D362A" w14:textId="77777777" w:rsidR="007538A5" w:rsidRPr="007538A5" w:rsidRDefault="007538A5" w:rsidP="007538A5">
      <w:pPr>
        <w:rPr>
          <w:lang w:val="en-US"/>
        </w:rPr>
      </w:pPr>
      <w:r w:rsidRPr="007538A5">
        <w:rPr>
          <w:lang w:val="en-US"/>
        </w:rPr>
        <w:t>The kind of visualization you choose for your project may vary depending on what kind of process you are running. If you are running an optioneering process, it can be beneficial to visualize it using a parallel coordinates chart as it will be easier to filter options, while visualizing a multi-objective optimization using a scatterplot chart will make it easier to find the best trade-off between two objectives.</w:t>
      </w:r>
    </w:p>
    <w:p w14:paraId="7EE3BCD0" w14:textId="01CF62DD" w:rsidR="0073457A" w:rsidRPr="008D6E5B" w:rsidRDefault="0073457A" w:rsidP="0073457A">
      <w:pPr>
        <w:rPr>
          <w:rFonts w:cs="Arial"/>
        </w:rPr>
      </w:pPr>
    </w:p>
    <w:p w14:paraId="0C106FF6" w14:textId="5E6E2C55" w:rsidR="0073457A" w:rsidRDefault="00CF349D" w:rsidP="00CF349D">
      <w:pPr>
        <w:pStyle w:val="Heading3"/>
      </w:pPr>
      <w:r>
        <w:t>Integrate</w:t>
      </w:r>
    </w:p>
    <w:p w14:paraId="43A79618" w14:textId="64DBEB27" w:rsidR="00CF349D" w:rsidRDefault="00CF349D" w:rsidP="00CF349D">
      <w:r>
        <w:t xml:space="preserve">The final step in the generative design workflow is to integrate your chosen design into a context where you can develop it further.  One way to do this is to add a branch to your Dynamo graph which places Revit elements. In this example we’re first adding floors to the Dynamo model </w:t>
      </w:r>
      <w:r w:rsidR="00D646CF">
        <w:t>for a more detailed analysis of the occupiable space.</w:t>
      </w:r>
    </w:p>
    <w:p w14:paraId="48681A99" w14:textId="5CD14B2D" w:rsidR="00CF349D" w:rsidRDefault="00CF349D" w:rsidP="00CF349D"/>
    <w:p w14:paraId="643DF741" w14:textId="1D858DBE" w:rsidR="00CF349D" w:rsidRDefault="00D646CF" w:rsidP="00CF349D">
      <w:r w:rsidRPr="00D646CF">
        <w:rPr>
          <w:noProof/>
          <w:lang w:val="en-US" w:eastAsia="en-US"/>
        </w:rPr>
        <w:drawing>
          <wp:inline distT="0" distB="0" distL="0" distR="0" wp14:anchorId="45908878" wp14:editId="56628B44">
            <wp:extent cx="6480810" cy="10236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80810" cy="1023620"/>
                    </a:xfrm>
                    <a:prstGeom prst="rect">
                      <a:avLst/>
                    </a:prstGeom>
                  </pic:spPr>
                </pic:pic>
              </a:graphicData>
            </a:graphic>
          </wp:inline>
        </w:drawing>
      </w:r>
    </w:p>
    <w:p w14:paraId="279B63ED" w14:textId="14CB6BC6" w:rsidR="00D646CF" w:rsidRPr="00CF349D" w:rsidRDefault="00D646CF" w:rsidP="00CF349D">
      <w:r>
        <w:lastRenderedPageBreak/>
        <w:t xml:space="preserve">And then we can add those same floors to the Revit model.  </w:t>
      </w:r>
    </w:p>
    <w:p w14:paraId="432C60DA" w14:textId="63D92E14" w:rsidR="0073457A" w:rsidRDefault="0073457A" w:rsidP="0073457A">
      <w:pPr>
        <w:rPr>
          <w:rFonts w:cs="Arial"/>
        </w:rPr>
      </w:pPr>
    </w:p>
    <w:p w14:paraId="1DC99939" w14:textId="77B2D771" w:rsidR="00D646CF" w:rsidRPr="008D6E5B" w:rsidRDefault="00D646CF" w:rsidP="00AE6562">
      <w:pPr>
        <w:jc w:val="center"/>
        <w:rPr>
          <w:rFonts w:cs="Arial"/>
        </w:rPr>
      </w:pPr>
      <w:r w:rsidRPr="00D646CF">
        <w:rPr>
          <w:rFonts w:cs="Arial"/>
          <w:noProof/>
          <w:lang w:val="en-US" w:eastAsia="en-US"/>
        </w:rPr>
        <w:drawing>
          <wp:inline distT="0" distB="0" distL="0" distR="0" wp14:anchorId="23000AC8" wp14:editId="2D4BADF3">
            <wp:extent cx="6480810" cy="3510280"/>
            <wp:effectExtent l="0" t="0" r="0" b="0"/>
            <wp:docPr id="44" name="Picture 2">
              <a:extLst xmlns:a="http://schemas.openxmlformats.org/drawingml/2006/main">
                <a:ext uri="{FF2B5EF4-FFF2-40B4-BE49-F238E27FC236}">
                  <a16:creationId xmlns:a16="http://schemas.microsoft.com/office/drawing/2014/main" id="{42D70322-90DA-4596-9D83-3714207D0C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2D70322-90DA-4596-9D83-3714207D0C85}"/>
                        </a:ext>
                      </a:extLst>
                    </pic:cNvPr>
                    <pic:cNvPicPr>
                      <a:picLocks noChangeAspect="1"/>
                    </pic:cNvPicPr>
                  </pic:nvPicPr>
                  <pic:blipFill>
                    <a:blip r:embed="rId43"/>
                    <a:stretch>
                      <a:fillRect/>
                    </a:stretch>
                  </pic:blipFill>
                  <pic:spPr>
                    <a:xfrm>
                      <a:off x="0" y="0"/>
                      <a:ext cx="6480810" cy="3510280"/>
                    </a:xfrm>
                    <a:prstGeom prst="rect">
                      <a:avLst/>
                    </a:prstGeom>
                  </pic:spPr>
                </pic:pic>
              </a:graphicData>
            </a:graphic>
          </wp:inline>
        </w:drawing>
      </w:r>
    </w:p>
    <w:p w14:paraId="5AD3B58C" w14:textId="1022F7F4" w:rsidR="0073457A" w:rsidRPr="008D6E5B" w:rsidRDefault="00D646CF" w:rsidP="00AE6562">
      <w:pPr>
        <w:pStyle w:val="Subtitle"/>
        <w:jc w:val="center"/>
      </w:pPr>
      <w:r>
        <w:t>Integrate design data into Revit as floors.</w:t>
      </w:r>
    </w:p>
    <w:p w14:paraId="69CBDBF0" w14:textId="4CC16F50" w:rsidR="0073457A" w:rsidRPr="008D6E5B" w:rsidRDefault="0073457A" w:rsidP="00CC5FCB">
      <w:pPr>
        <w:rPr>
          <w:rFonts w:cs="Arial"/>
        </w:rPr>
      </w:pPr>
    </w:p>
    <w:p w14:paraId="33D823D5" w14:textId="168DFB8F" w:rsidR="0073457A" w:rsidRDefault="0097756D" w:rsidP="0097756D">
      <w:pPr>
        <w:pStyle w:val="Heading3"/>
      </w:pPr>
      <w:r>
        <w:t>Example 2: Building Massing – Complex</w:t>
      </w:r>
    </w:p>
    <w:p w14:paraId="21FDAD49" w14:textId="7923326D" w:rsidR="0097756D" w:rsidRPr="0097756D" w:rsidRDefault="00FA51DE" w:rsidP="0097756D">
      <w:pPr>
        <w:rPr>
          <w:rFonts w:cs="Arial"/>
          <w:lang w:val="en-US"/>
        </w:rPr>
      </w:pPr>
      <w:r>
        <w:rPr>
          <w:rFonts w:cs="Arial"/>
          <w:lang w:val="en-US"/>
        </w:rPr>
        <w:t>This study looks at the r</w:t>
      </w:r>
      <w:r w:rsidR="0097756D" w:rsidRPr="0097756D">
        <w:rPr>
          <w:rFonts w:cs="Arial"/>
          <w:lang w:val="en-US"/>
        </w:rPr>
        <w:t xml:space="preserve">etail and office distribution and configuration for a building on an urban site. </w:t>
      </w:r>
    </w:p>
    <w:p w14:paraId="1BED943A" w14:textId="77777777" w:rsidR="0097756D" w:rsidRPr="0097756D" w:rsidRDefault="0097756D" w:rsidP="0097756D">
      <w:pPr>
        <w:numPr>
          <w:ilvl w:val="0"/>
          <w:numId w:val="27"/>
        </w:numPr>
        <w:tabs>
          <w:tab w:val="num" w:pos="720"/>
        </w:tabs>
        <w:rPr>
          <w:rFonts w:cs="Arial"/>
          <w:lang w:val="en-US"/>
        </w:rPr>
      </w:pPr>
      <w:r w:rsidRPr="0097756D">
        <w:rPr>
          <w:rFonts w:cs="Arial"/>
          <w:lang w:val="en-US"/>
        </w:rPr>
        <w:t>Variable Inputs:</w:t>
      </w:r>
    </w:p>
    <w:p w14:paraId="045C2C39" w14:textId="7C3CB10A" w:rsidR="0097756D" w:rsidRPr="0097756D" w:rsidRDefault="0097756D" w:rsidP="0097756D">
      <w:pPr>
        <w:ind w:left="720"/>
        <w:rPr>
          <w:rFonts w:cs="Arial"/>
          <w:lang w:val="en-US"/>
        </w:rPr>
      </w:pPr>
      <w:r w:rsidRPr="0097756D">
        <w:rPr>
          <w:rFonts w:cs="Arial"/>
          <w:noProof/>
          <w:lang w:val="en-US" w:eastAsia="en-US"/>
        </w:rPr>
        <w:drawing>
          <wp:anchor distT="0" distB="0" distL="114300" distR="114300" simplePos="0" relativeHeight="251662336" behindDoc="0" locked="0" layoutInCell="1" allowOverlap="1" wp14:anchorId="2EF674B3" wp14:editId="056FDB28">
            <wp:simplePos x="0" y="0"/>
            <wp:positionH relativeFrom="column">
              <wp:posOffset>3644265</wp:posOffset>
            </wp:positionH>
            <wp:positionV relativeFrom="paragraph">
              <wp:posOffset>83820</wp:posOffset>
            </wp:positionV>
            <wp:extent cx="1610360" cy="1169035"/>
            <wp:effectExtent l="42862" t="33338" r="45403" b="32702"/>
            <wp:wrapSquare wrapText="bothSides"/>
            <wp:docPr id="46" name="Picture 1">
              <a:extLst xmlns:a="http://schemas.openxmlformats.org/drawingml/2006/main">
                <a:ext uri="{FF2B5EF4-FFF2-40B4-BE49-F238E27FC236}">
                  <a16:creationId xmlns:a16="http://schemas.microsoft.com/office/drawing/2014/main" id="{7EFF5D08-C557-4CEE-BB9F-53232315F6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EFF5D08-C557-4CEE-BB9F-53232315F680}"/>
                        </a:ext>
                      </a:extLst>
                    </pic:cNvPr>
                    <pic:cNvPicPr>
                      <a:picLocks noChangeAspect="1"/>
                    </pic:cNvPicPr>
                  </pic:nvPicPr>
                  <pic:blipFill rotWithShape="1">
                    <a:blip r:embed="rId44" cstate="print">
                      <a:extLst>
                        <a:ext uri="{28A0092B-C50C-407E-A947-70E740481C1C}">
                          <a14:useLocalDpi xmlns:a14="http://schemas.microsoft.com/office/drawing/2010/main" val="0"/>
                        </a:ext>
                      </a:extLst>
                    </a:blip>
                    <a:srcRect l="31351" t="54633" r="23996" b="20263"/>
                    <a:stretch/>
                  </pic:blipFill>
                  <pic:spPr>
                    <a:xfrm rot="5567589">
                      <a:off x="0" y="0"/>
                      <a:ext cx="1610360" cy="1169035"/>
                    </a:xfrm>
                    <a:prstGeom prst="rect">
                      <a:avLst/>
                    </a:prstGeom>
                  </pic:spPr>
                </pic:pic>
              </a:graphicData>
            </a:graphic>
            <wp14:sizeRelH relativeFrom="page">
              <wp14:pctWidth>0</wp14:pctWidth>
            </wp14:sizeRelH>
            <wp14:sizeRelV relativeFrom="page">
              <wp14:pctHeight>0</wp14:pctHeight>
            </wp14:sizeRelV>
          </wp:anchor>
        </w:drawing>
      </w:r>
      <w:r w:rsidRPr="0097756D">
        <w:rPr>
          <w:rFonts w:cs="Arial"/>
          <w:lang w:val="en-US"/>
        </w:rPr>
        <w:t xml:space="preserve">1. Ratio retail to office </w:t>
      </w:r>
    </w:p>
    <w:p w14:paraId="5F192E31" w14:textId="2DFF08AF" w:rsidR="0097756D" w:rsidRPr="0097756D" w:rsidRDefault="0097756D" w:rsidP="0097756D">
      <w:pPr>
        <w:ind w:left="720"/>
        <w:rPr>
          <w:rFonts w:cs="Arial"/>
          <w:lang w:val="en-US"/>
        </w:rPr>
      </w:pPr>
      <w:r w:rsidRPr="0097756D">
        <w:rPr>
          <w:rFonts w:cs="Arial"/>
          <w:lang w:val="en-US"/>
        </w:rPr>
        <w:t>2. Program block size</w:t>
      </w:r>
    </w:p>
    <w:p w14:paraId="640E0370" w14:textId="09B9FC57" w:rsidR="0097756D" w:rsidRPr="0097756D" w:rsidRDefault="0097756D" w:rsidP="0097756D">
      <w:pPr>
        <w:ind w:left="720"/>
        <w:rPr>
          <w:rFonts w:cs="Arial"/>
          <w:lang w:val="en-US"/>
        </w:rPr>
      </w:pPr>
      <w:r w:rsidRPr="0097756D">
        <w:rPr>
          <w:rFonts w:cs="Arial"/>
          <w:lang w:val="en-US"/>
        </w:rPr>
        <w:t>3. Program block rotation</w:t>
      </w:r>
    </w:p>
    <w:p w14:paraId="08A6C046" w14:textId="135F186E" w:rsidR="0097756D" w:rsidRPr="0097756D" w:rsidRDefault="0097756D" w:rsidP="0097756D">
      <w:pPr>
        <w:numPr>
          <w:ilvl w:val="0"/>
          <w:numId w:val="28"/>
        </w:numPr>
        <w:tabs>
          <w:tab w:val="num" w:pos="720"/>
        </w:tabs>
        <w:rPr>
          <w:rFonts w:cs="Arial"/>
          <w:lang w:val="en-US"/>
        </w:rPr>
      </w:pPr>
      <w:r w:rsidRPr="0097756D">
        <w:rPr>
          <w:rFonts w:cs="Arial"/>
          <w:lang w:val="en-US"/>
        </w:rPr>
        <w:t>Goals:</w:t>
      </w:r>
    </w:p>
    <w:p w14:paraId="002AF614" w14:textId="6FF20B47" w:rsidR="0097756D" w:rsidRPr="0097756D" w:rsidRDefault="0097756D" w:rsidP="0097756D">
      <w:pPr>
        <w:ind w:left="720"/>
        <w:rPr>
          <w:rFonts w:cs="Arial"/>
          <w:lang w:val="en-US"/>
        </w:rPr>
      </w:pPr>
      <w:r w:rsidRPr="0097756D">
        <w:rPr>
          <w:rFonts w:cs="Arial"/>
          <w:lang w:val="en-US"/>
        </w:rPr>
        <w:t>1. Minimize zoning envelop overlap</w:t>
      </w:r>
    </w:p>
    <w:p w14:paraId="0B2F1D08" w14:textId="48EE89C9" w:rsidR="0097756D" w:rsidRPr="0097756D" w:rsidRDefault="0097756D" w:rsidP="0097756D">
      <w:pPr>
        <w:ind w:left="720"/>
        <w:rPr>
          <w:rFonts w:cs="Arial"/>
          <w:lang w:val="en-US"/>
        </w:rPr>
      </w:pPr>
      <w:r w:rsidRPr="0097756D">
        <w:rPr>
          <w:rFonts w:cs="Arial"/>
          <w:lang w:val="en-US"/>
        </w:rPr>
        <w:t xml:space="preserve">2. Minimize cost </w:t>
      </w:r>
    </w:p>
    <w:p w14:paraId="2979857D" w14:textId="0BF85557" w:rsidR="0097756D" w:rsidRPr="0097756D" w:rsidRDefault="0097756D" w:rsidP="0097756D">
      <w:pPr>
        <w:ind w:left="720"/>
        <w:rPr>
          <w:rFonts w:cs="Arial"/>
          <w:lang w:val="en-US"/>
        </w:rPr>
      </w:pPr>
      <w:r w:rsidRPr="0097756D">
        <w:rPr>
          <w:rFonts w:cs="Arial"/>
          <w:lang w:val="en-US"/>
        </w:rPr>
        <w:t>3. Maximize total value per year</w:t>
      </w:r>
    </w:p>
    <w:p w14:paraId="5FF84CE7" w14:textId="572AF943" w:rsidR="0097756D" w:rsidRDefault="0097756D" w:rsidP="0073457A">
      <w:pPr>
        <w:rPr>
          <w:rFonts w:cs="Arial"/>
        </w:rPr>
      </w:pPr>
    </w:p>
    <w:p w14:paraId="26A962FF" w14:textId="4A3A1E64" w:rsidR="0097756D" w:rsidRDefault="0097756D" w:rsidP="0073457A">
      <w:pPr>
        <w:rPr>
          <w:rFonts w:cs="Arial"/>
        </w:rPr>
      </w:pPr>
      <w:r>
        <w:rPr>
          <w:rFonts w:cs="Arial"/>
        </w:rPr>
        <w:t>T</w:t>
      </w:r>
      <w:r w:rsidR="00FA51DE">
        <w:rPr>
          <w:rFonts w:cs="Arial"/>
        </w:rPr>
        <w:t>he</w:t>
      </w:r>
      <w:r>
        <w:rPr>
          <w:rFonts w:cs="Arial"/>
        </w:rPr>
        <w:t xml:space="preserve"> graph contains the same groupings as our previous example, just with a bit more complexity.</w:t>
      </w:r>
    </w:p>
    <w:p w14:paraId="6F3B2A52" w14:textId="5681D519" w:rsidR="0097756D" w:rsidRDefault="0097756D" w:rsidP="00AE6562">
      <w:pPr>
        <w:jc w:val="center"/>
        <w:rPr>
          <w:rFonts w:cs="Arial"/>
        </w:rPr>
      </w:pPr>
      <w:r w:rsidRPr="0097756D">
        <w:rPr>
          <w:rFonts w:cs="Arial"/>
          <w:noProof/>
          <w:lang w:val="en-US" w:eastAsia="en-US"/>
        </w:rPr>
        <w:lastRenderedPageBreak/>
        <w:drawing>
          <wp:inline distT="0" distB="0" distL="0" distR="0" wp14:anchorId="009167F1" wp14:editId="23322E67">
            <wp:extent cx="6480810" cy="35350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80810" cy="3535045"/>
                    </a:xfrm>
                    <a:prstGeom prst="rect">
                      <a:avLst/>
                    </a:prstGeom>
                  </pic:spPr>
                </pic:pic>
              </a:graphicData>
            </a:graphic>
          </wp:inline>
        </w:drawing>
      </w:r>
    </w:p>
    <w:p w14:paraId="4DD8FC78" w14:textId="2FE2E6EB" w:rsidR="000236C4" w:rsidRDefault="000236C4" w:rsidP="00AE6562">
      <w:pPr>
        <w:pStyle w:val="Subtitle"/>
        <w:jc w:val="center"/>
      </w:pPr>
      <w:r w:rsidRPr="000236C4">
        <w:t>BuildingMasser-2programsBiLT_NA2019.dyn</w:t>
      </w:r>
    </w:p>
    <w:p w14:paraId="2EC1874F" w14:textId="5170B58B" w:rsidR="000236C4" w:rsidRDefault="000236C4" w:rsidP="000236C4"/>
    <w:p w14:paraId="6BF17926" w14:textId="295B62CD" w:rsidR="000236C4" w:rsidRDefault="00E27E39" w:rsidP="000236C4">
      <w:r>
        <w:t xml:space="preserve">First let’s look at the inputs. </w:t>
      </w:r>
      <w:r w:rsidR="007E5911">
        <w:t>Users can set a gross square area and choose ho</w:t>
      </w:r>
      <w:ins w:id="76" w:author="Matt Jezyk" w:date="2019-07-10T17:17:00Z">
        <w:r w:rsidR="00B106C3">
          <w:t>w</w:t>
        </w:r>
      </w:ins>
      <w:del w:id="77" w:author="Matt Jezyk" w:date="2019-07-10T17:17:00Z">
        <w:r w:rsidR="007E5911" w:rsidDel="00B106C3">
          <w:delText>t</w:delText>
        </w:r>
      </w:del>
      <w:r w:rsidR="007E5911">
        <w:t xml:space="preserve"> to distribute the program among the 2 building parts of the building mass. Each building mass chunk can be controlled via length, width, and rotation with optional controls for position.  These controls are set to not vary in Refinery</w:t>
      </w:r>
      <w:ins w:id="78" w:author="Matt Jezyk" w:date="2019-07-10T17:17:00Z">
        <w:r w:rsidR="00B106C3">
          <w:t>, in order</w:t>
        </w:r>
      </w:ins>
      <w:r w:rsidR="007E5911">
        <w:t xml:space="preserve"> to focus the study on the size and rotation of the chunks.   </w:t>
      </w:r>
    </w:p>
    <w:p w14:paraId="794D4783" w14:textId="5ED6E90D" w:rsidR="00E27E39" w:rsidRDefault="00E27E39" w:rsidP="000236C4">
      <w:r w:rsidRPr="00E27E39">
        <w:rPr>
          <w:noProof/>
          <w:lang w:val="en-US" w:eastAsia="en-US"/>
        </w:rPr>
        <w:drawing>
          <wp:inline distT="0" distB="0" distL="0" distR="0" wp14:anchorId="67BB2E6F" wp14:editId="00BBBA76">
            <wp:extent cx="6480810" cy="3686810"/>
            <wp:effectExtent l="0" t="0" r="0" b="0"/>
            <wp:docPr id="48" name="Picture 2">
              <a:extLst xmlns:a="http://schemas.openxmlformats.org/drawingml/2006/main">
                <a:ext uri="{FF2B5EF4-FFF2-40B4-BE49-F238E27FC236}">
                  <a16:creationId xmlns:a16="http://schemas.microsoft.com/office/drawing/2014/main" id="{D5F20970-01A1-464E-831E-1510EA7E37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5F20970-01A1-464E-831E-1510EA7E371B}"/>
                        </a:ext>
                      </a:extLst>
                    </pic:cNvPr>
                    <pic:cNvPicPr>
                      <a:picLocks noChangeAspect="1"/>
                    </pic:cNvPicPr>
                  </pic:nvPicPr>
                  <pic:blipFill>
                    <a:blip r:embed="rId46"/>
                    <a:stretch>
                      <a:fillRect/>
                    </a:stretch>
                  </pic:blipFill>
                  <pic:spPr>
                    <a:xfrm>
                      <a:off x="0" y="0"/>
                      <a:ext cx="6480810" cy="3686810"/>
                    </a:xfrm>
                    <a:prstGeom prst="rect">
                      <a:avLst/>
                    </a:prstGeom>
                  </pic:spPr>
                </pic:pic>
              </a:graphicData>
            </a:graphic>
          </wp:inline>
        </w:drawing>
      </w:r>
    </w:p>
    <w:p w14:paraId="75B7838B" w14:textId="269F641E" w:rsidR="00E27E39" w:rsidRDefault="00E27E39" w:rsidP="000236C4">
      <w:r w:rsidRPr="00E27E39">
        <w:rPr>
          <w:noProof/>
          <w:lang w:val="en-US" w:eastAsia="en-US"/>
        </w:rPr>
        <w:lastRenderedPageBreak/>
        <w:drawing>
          <wp:inline distT="0" distB="0" distL="0" distR="0" wp14:anchorId="7233F071" wp14:editId="6C31ABA2">
            <wp:extent cx="6480810" cy="40112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80810" cy="4011295"/>
                    </a:xfrm>
                    <a:prstGeom prst="rect">
                      <a:avLst/>
                    </a:prstGeom>
                  </pic:spPr>
                </pic:pic>
              </a:graphicData>
            </a:graphic>
          </wp:inline>
        </w:drawing>
      </w:r>
    </w:p>
    <w:p w14:paraId="4BD0883F" w14:textId="553AF4D7" w:rsidR="00523616" w:rsidRDefault="007E5911" w:rsidP="000236C4">
      <w:r w:rsidRPr="007E5911">
        <w:rPr>
          <w:noProof/>
          <w:lang w:val="en-US" w:eastAsia="en-US"/>
        </w:rPr>
        <w:drawing>
          <wp:inline distT="0" distB="0" distL="0" distR="0" wp14:anchorId="60060EC2" wp14:editId="4694C718">
            <wp:extent cx="6480810" cy="39903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80810" cy="3990340"/>
                    </a:xfrm>
                    <a:prstGeom prst="rect">
                      <a:avLst/>
                    </a:prstGeom>
                  </pic:spPr>
                </pic:pic>
              </a:graphicData>
            </a:graphic>
          </wp:inline>
        </w:drawing>
      </w:r>
    </w:p>
    <w:p w14:paraId="51CFC4A1" w14:textId="2AB73D3D" w:rsidR="00D31B66" w:rsidRDefault="00D31B66" w:rsidP="000236C4"/>
    <w:p w14:paraId="52B52473" w14:textId="19A85BED" w:rsidR="00D31B66" w:rsidRDefault="00D31B66" w:rsidP="000236C4">
      <w:r>
        <w:t xml:space="preserve">Next let’s look at the metrics that are used to guide the sizes and rotation of the building mass. </w:t>
      </w:r>
    </w:p>
    <w:p w14:paraId="6ADB4D51" w14:textId="78F34375" w:rsidR="00D31B66" w:rsidRDefault="00D31B66" w:rsidP="00046F62">
      <w:pPr>
        <w:jc w:val="center"/>
      </w:pPr>
      <w:r w:rsidRPr="00D31B66">
        <w:rPr>
          <w:noProof/>
          <w:lang w:val="en-US" w:eastAsia="en-US"/>
        </w:rPr>
        <w:lastRenderedPageBreak/>
        <w:drawing>
          <wp:inline distT="0" distB="0" distL="0" distR="0" wp14:anchorId="3ED137EA" wp14:editId="38C533FC">
            <wp:extent cx="5499298" cy="3403250"/>
            <wp:effectExtent l="0" t="0" r="0" b="635"/>
            <wp:docPr id="51" name="Picture 3">
              <a:extLst xmlns:a="http://schemas.openxmlformats.org/drawingml/2006/main">
                <a:ext uri="{FF2B5EF4-FFF2-40B4-BE49-F238E27FC236}">
                  <a16:creationId xmlns:a16="http://schemas.microsoft.com/office/drawing/2014/main" id="{19DFFEFB-47BB-4B8A-AE2D-5A3A049EAC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9DFFEFB-47BB-4B8A-AE2D-5A3A049EAC4B}"/>
                        </a:ext>
                      </a:extLst>
                    </pic:cNvPr>
                    <pic:cNvPicPr>
                      <a:picLocks noChangeAspect="1"/>
                    </pic:cNvPicPr>
                  </pic:nvPicPr>
                  <pic:blipFill>
                    <a:blip r:embed="rId49"/>
                    <a:stretch>
                      <a:fillRect/>
                    </a:stretch>
                  </pic:blipFill>
                  <pic:spPr>
                    <a:xfrm>
                      <a:off x="0" y="0"/>
                      <a:ext cx="5503490" cy="3405844"/>
                    </a:xfrm>
                    <a:prstGeom prst="rect">
                      <a:avLst/>
                    </a:prstGeom>
                  </pic:spPr>
                </pic:pic>
              </a:graphicData>
            </a:graphic>
          </wp:inline>
        </w:drawing>
      </w:r>
    </w:p>
    <w:p w14:paraId="276FE241" w14:textId="4A758084" w:rsidR="00D31B66" w:rsidRDefault="00D31B66" w:rsidP="00046F62">
      <w:pPr>
        <w:jc w:val="center"/>
      </w:pPr>
      <w:r w:rsidRPr="00D31B66">
        <w:rPr>
          <w:noProof/>
          <w:lang w:val="en-US" w:eastAsia="en-US"/>
        </w:rPr>
        <w:drawing>
          <wp:inline distT="0" distB="0" distL="0" distR="0" wp14:anchorId="3E223D87" wp14:editId="1FD1332C">
            <wp:extent cx="5776134" cy="3575136"/>
            <wp:effectExtent l="0" t="0" r="2540" b="0"/>
            <wp:docPr id="52" name="Picture 2">
              <a:extLst xmlns:a="http://schemas.openxmlformats.org/drawingml/2006/main">
                <a:ext uri="{FF2B5EF4-FFF2-40B4-BE49-F238E27FC236}">
                  <a16:creationId xmlns:a16="http://schemas.microsoft.com/office/drawing/2014/main" id="{18A9E99B-63FF-4C8B-A44A-4F58FA7EEE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8A9E99B-63FF-4C8B-A44A-4F58FA7EEEFD}"/>
                        </a:ext>
                      </a:extLst>
                    </pic:cNvPr>
                    <pic:cNvPicPr>
                      <a:picLocks noChangeAspect="1"/>
                    </pic:cNvPicPr>
                  </pic:nvPicPr>
                  <pic:blipFill>
                    <a:blip r:embed="rId50"/>
                    <a:stretch>
                      <a:fillRect/>
                    </a:stretch>
                  </pic:blipFill>
                  <pic:spPr>
                    <a:xfrm>
                      <a:off x="0" y="0"/>
                      <a:ext cx="5787134" cy="3581945"/>
                    </a:xfrm>
                    <a:prstGeom prst="rect">
                      <a:avLst/>
                    </a:prstGeom>
                  </pic:spPr>
                </pic:pic>
              </a:graphicData>
            </a:graphic>
          </wp:inline>
        </w:drawing>
      </w:r>
    </w:p>
    <w:p w14:paraId="18D0234B" w14:textId="43CAE2A8" w:rsidR="00D31B66" w:rsidRDefault="00D31B66" w:rsidP="000236C4"/>
    <w:p w14:paraId="596617E1" w14:textId="075131D6" w:rsidR="00D31B66" w:rsidRDefault="00E44492" w:rsidP="000236C4">
      <w:r>
        <w:t xml:space="preserve">Summarizing and comparing the metrics: </w:t>
      </w:r>
    </w:p>
    <w:p w14:paraId="23B14829" w14:textId="50F18D92" w:rsidR="00D31B66" w:rsidRDefault="00D31B66" w:rsidP="00E44492">
      <w:pPr>
        <w:jc w:val="center"/>
      </w:pPr>
      <w:r w:rsidRPr="00D31B66">
        <w:rPr>
          <w:noProof/>
          <w:lang w:val="en-US" w:eastAsia="en-US"/>
        </w:rPr>
        <w:lastRenderedPageBreak/>
        <w:drawing>
          <wp:inline distT="0" distB="0" distL="0" distR="0" wp14:anchorId="7F39D763" wp14:editId="0B5E82C1">
            <wp:extent cx="3393661" cy="204530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12013" cy="2056368"/>
                    </a:xfrm>
                    <a:prstGeom prst="rect">
                      <a:avLst/>
                    </a:prstGeom>
                  </pic:spPr>
                </pic:pic>
              </a:graphicData>
            </a:graphic>
          </wp:inline>
        </w:drawing>
      </w:r>
    </w:p>
    <w:p w14:paraId="5DD10808" w14:textId="372E0D9F" w:rsidR="00E44492" w:rsidRDefault="00E44492" w:rsidP="00E44492">
      <w:pPr>
        <w:jc w:val="center"/>
      </w:pPr>
    </w:p>
    <w:p w14:paraId="7CCD6A1E" w14:textId="3E27EC93" w:rsidR="00E44492" w:rsidRDefault="00E44492" w:rsidP="00E44492">
      <w:r>
        <w:t>The next steps is to use the inputs to create geometry that can be flexed.  Open the script to explore in more detail, but the primary functions of geometry creation in the graph are grouped as follows:</w:t>
      </w:r>
    </w:p>
    <w:p w14:paraId="1CAB9C0C" w14:textId="1B0659A2" w:rsidR="00E44492" w:rsidRDefault="00E44492" w:rsidP="00E44492">
      <w:pPr>
        <w:pStyle w:val="ListParagraph"/>
        <w:numPr>
          <w:ilvl w:val="0"/>
          <w:numId w:val="29"/>
        </w:numPr>
      </w:pPr>
      <w:r>
        <w:t>Create geometry for the retail block</w:t>
      </w:r>
    </w:p>
    <w:p w14:paraId="5DA96BF3" w14:textId="15B0CA48" w:rsidR="00E44492" w:rsidRDefault="00E44492" w:rsidP="00E44492">
      <w:pPr>
        <w:pStyle w:val="ListParagraph"/>
        <w:numPr>
          <w:ilvl w:val="0"/>
          <w:numId w:val="29"/>
        </w:numPr>
      </w:pPr>
      <w:r>
        <w:t>Find the upper surface of the retail block for stacking</w:t>
      </w:r>
    </w:p>
    <w:p w14:paraId="3A4CD957" w14:textId="3F19CD1F" w:rsidR="00E44492" w:rsidRDefault="00E44492" w:rsidP="00E44492">
      <w:pPr>
        <w:pStyle w:val="ListParagraph"/>
        <w:numPr>
          <w:ilvl w:val="0"/>
          <w:numId w:val="29"/>
        </w:numPr>
      </w:pPr>
      <w:r>
        <w:t>Create geometry for the office block (stacked on retail)</w:t>
      </w:r>
    </w:p>
    <w:p w14:paraId="15347FB1" w14:textId="5F678419" w:rsidR="00E44492" w:rsidRDefault="00E44492" w:rsidP="00E44492">
      <w:pPr>
        <w:pStyle w:val="ListParagraph"/>
        <w:ind w:left="0"/>
      </w:pPr>
    </w:p>
    <w:p w14:paraId="2143A49A" w14:textId="05342236" w:rsidR="00E44492" w:rsidRDefault="00E44492" w:rsidP="00E44492">
      <w:pPr>
        <w:pStyle w:val="ListParagraph"/>
        <w:ind w:left="0"/>
      </w:pPr>
      <w:r>
        <w:t>Once you have the geometry</w:t>
      </w:r>
      <w:r w:rsidR="00C16DD0">
        <w:t xml:space="preserve"> </w:t>
      </w:r>
      <w:r>
        <w:t>created</w:t>
      </w:r>
      <w:r w:rsidR="00C16DD0">
        <w:t xml:space="preserve"> and performance metrics designated</w:t>
      </w:r>
      <w:r>
        <w:t xml:space="preserve">, you can measure </w:t>
      </w:r>
      <w:r w:rsidR="00C16DD0">
        <w:t>the outcomes</w:t>
      </w:r>
      <w:r>
        <w:t xml:space="preserve"> </w:t>
      </w:r>
      <w:r w:rsidR="00C16DD0">
        <w:t xml:space="preserve">via pretty basic mathematical calculations </w:t>
      </w:r>
      <w:r>
        <w:t>for</w:t>
      </w:r>
      <w:r w:rsidR="00C16DD0">
        <w:t xml:space="preserve">: </w:t>
      </w:r>
      <w:r>
        <w:t xml:space="preserve"> </w:t>
      </w:r>
    </w:p>
    <w:p w14:paraId="71304CAA" w14:textId="67EC01A2" w:rsidR="00E44492" w:rsidRDefault="00E44492" w:rsidP="00E44492">
      <w:pPr>
        <w:pStyle w:val="ListParagraph"/>
        <w:numPr>
          <w:ilvl w:val="0"/>
          <w:numId w:val="30"/>
        </w:numPr>
      </w:pPr>
      <w:r>
        <w:t>Volume Outside Zoning</w:t>
      </w:r>
    </w:p>
    <w:p w14:paraId="64079CEF" w14:textId="696224D0" w:rsidR="00E44492" w:rsidRDefault="00E44492" w:rsidP="00E44492">
      <w:pPr>
        <w:pStyle w:val="ListParagraph"/>
        <w:numPr>
          <w:ilvl w:val="0"/>
          <w:numId w:val="30"/>
        </w:numPr>
      </w:pPr>
      <w:r>
        <w:t>Total Value / Year</w:t>
      </w:r>
    </w:p>
    <w:p w14:paraId="4B89E65E" w14:textId="54DD1BE1" w:rsidR="00E44492" w:rsidRDefault="00E44492" w:rsidP="00E44492">
      <w:pPr>
        <w:pStyle w:val="ListParagraph"/>
        <w:numPr>
          <w:ilvl w:val="0"/>
          <w:numId w:val="30"/>
        </w:numPr>
      </w:pPr>
      <w:r>
        <w:t>Years to Payback</w:t>
      </w:r>
    </w:p>
    <w:p w14:paraId="41835F4E" w14:textId="61562F1A" w:rsidR="00E44492" w:rsidRDefault="00E44492" w:rsidP="00E44492">
      <w:pPr>
        <w:pStyle w:val="ListParagraph"/>
        <w:numPr>
          <w:ilvl w:val="0"/>
          <w:numId w:val="30"/>
        </w:numPr>
      </w:pPr>
      <w:r>
        <w:t>Total Cost</w:t>
      </w:r>
    </w:p>
    <w:p w14:paraId="4259E0F8" w14:textId="7E46359E" w:rsidR="00E44492" w:rsidRDefault="00E44492" w:rsidP="00E44492">
      <w:pPr>
        <w:pStyle w:val="ListParagraph"/>
        <w:numPr>
          <w:ilvl w:val="0"/>
          <w:numId w:val="30"/>
        </w:numPr>
      </w:pPr>
      <w:r>
        <w:t>Total Exterior Surface Area</w:t>
      </w:r>
    </w:p>
    <w:p w14:paraId="69432EDF" w14:textId="0024BA96" w:rsidR="00E44492" w:rsidRDefault="00E44492" w:rsidP="00E44492">
      <w:pPr>
        <w:pStyle w:val="ListParagraph"/>
        <w:ind w:left="0"/>
      </w:pPr>
    </w:p>
    <w:p w14:paraId="46EA47E6" w14:textId="0E444349" w:rsidR="00E44492" w:rsidRDefault="00C16DD0" w:rsidP="00E44492">
      <w:r>
        <w:t xml:space="preserve">Once the logic is described in Dynamo, you can then automate the generation of design alternatives that you can measure and rank against each other.  Start by using the “Randomize” generation method to get an idea of the design space. </w:t>
      </w:r>
    </w:p>
    <w:p w14:paraId="6BD6058F" w14:textId="0CA02814" w:rsidR="00C16DD0" w:rsidRDefault="00C16DD0" w:rsidP="00E44492"/>
    <w:p w14:paraId="772E34BE" w14:textId="41D12694" w:rsidR="00C16DD0" w:rsidRDefault="00C16DD0" w:rsidP="00C16DD0">
      <w:pPr>
        <w:jc w:val="center"/>
      </w:pPr>
      <w:r w:rsidRPr="00C16DD0">
        <w:rPr>
          <w:noProof/>
          <w:lang w:val="en-US" w:eastAsia="en-US"/>
        </w:rPr>
        <w:lastRenderedPageBreak/>
        <w:drawing>
          <wp:inline distT="0" distB="0" distL="0" distR="0" wp14:anchorId="16AB4744" wp14:editId="2A66B8ED">
            <wp:extent cx="5276676" cy="3876594"/>
            <wp:effectExtent l="0" t="0" r="0" b="0"/>
            <wp:docPr id="57" name="Picture 7">
              <a:extLst xmlns:a="http://schemas.openxmlformats.org/drawingml/2006/main">
                <a:ext uri="{FF2B5EF4-FFF2-40B4-BE49-F238E27FC236}">
                  <a16:creationId xmlns:a16="http://schemas.microsoft.com/office/drawing/2014/main" id="{6C2CCDFD-5D32-4B33-801D-9CA021649B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C2CCDFD-5D32-4B33-801D-9CA021649B87}"/>
                        </a:ext>
                      </a:extLst>
                    </pic:cNvPr>
                    <pic:cNvPicPr>
                      <a:picLocks noChangeAspect="1"/>
                    </pic:cNvPicPr>
                  </pic:nvPicPr>
                  <pic:blipFill>
                    <a:blip r:embed="rId52"/>
                    <a:stretch>
                      <a:fillRect/>
                    </a:stretch>
                  </pic:blipFill>
                  <pic:spPr>
                    <a:xfrm>
                      <a:off x="0" y="0"/>
                      <a:ext cx="5291568" cy="3887535"/>
                    </a:xfrm>
                    <a:prstGeom prst="rect">
                      <a:avLst/>
                    </a:prstGeom>
                  </pic:spPr>
                </pic:pic>
              </a:graphicData>
            </a:graphic>
          </wp:inline>
        </w:drawing>
      </w:r>
    </w:p>
    <w:p w14:paraId="0FC1C460" w14:textId="78E9C60F" w:rsidR="00C16DD0" w:rsidRDefault="00C16DD0" w:rsidP="00C16DD0">
      <w:pPr>
        <w:pStyle w:val="Subtitle"/>
        <w:jc w:val="center"/>
      </w:pPr>
      <w:r>
        <w:t>40 Randomized runs showing least TotalValue/Year</w:t>
      </w:r>
    </w:p>
    <w:p w14:paraId="3B6036DE" w14:textId="6C3E97E3" w:rsidR="00C16DD0" w:rsidRDefault="00C16DD0" w:rsidP="00C16DD0">
      <w:pPr>
        <w:jc w:val="center"/>
      </w:pPr>
      <w:r w:rsidRPr="00C16DD0">
        <w:rPr>
          <w:noProof/>
          <w:lang w:val="en-US" w:eastAsia="en-US"/>
        </w:rPr>
        <w:drawing>
          <wp:inline distT="0" distB="0" distL="0" distR="0" wp14:anchorId="0B1B519A" wp14:editId="6A58D05E">
            <wp:extent cx="5032083" cy="3697393"/>
            <wp:effectExtent l="0" t="0" r="0" b="0"/>
            <wp:docPr id="58" name="Picture 1">
              <a:extLst xmlns:a="http://schemas.openxmlformats.org/drawingml/2006/main">
                <a:ext uri="{FF2B5EF4-FFF2-40B4-BE49-F238E27FC236}">
                  <a16:creationId xmlns:a16="http://schemas.microsoft.com/office/drawing/2014/main" id="{ED71F5B3-DA53-49CF-87B6-7FD4A57C11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D71F5B3-DA53-49CF-87B6-7FD4A57C1161}"/>
                        </a:ext>
                      </a:extLst>
                    </pic:cNvPr>
                    <pic:cNvPicPr>
                      <a:picLocks noChangeAspect="1"/>
                    </pic:cNvPicPr>
                  </pic:nvPicPr>
                  <pic:blipFill>
                    <a:blip r:embed="rId53"/>
                    <a:stretch>
                      <a:fillRect/>
                    </a:stretch>
                  </pic:blipFill>
                  <pic:spPr>
                    <a:xfrm>
                      <a:off x="0" y="0"/>
                      <a:ext cx="5044897" cy="3706808"/>
                    </a:xfrm>
                    <a:prstGeom prst="rect">
                      <a:avLst/>
                    </a:prstGeom>
                  </pic:spPr>
                </pic:pic>
              </a:graphicData>
            </a:graphic>
          </wp:inline>
        </w:drawing>
      </w:r>
    </w:p>
    <w:p w14:paraId="484A52BC" w14:textId="728A5CCE" w:rsidR="00C16DD0" w:rsidRDefault="00C16DD0" w:rsidP="00C16DD0">
      <w:pPr>
        <w:pStyle w:val="Subtitle"/>
        <w:jc w:val="center"/>
      </w:pPr>
      <w:r>
        <w:t>40 Randomized runs showing most TotalValue/Year</w:t>
      </w:r>
    </w:p>
    <w:p w14:paraId="3855D554" w14:textId="1AE1F9F5" w:rsidR="00C16DD0" w:rsidRDefault="00C16DD0" w:rsidP="00C16DD0">
      <w:pPr>
        <w:jc w:val="center"/>
      </w:pPr>
      <w:r w:rsidRPr="00C16DD0">
        <w:rPr>
          <w:noProof/>
          <w:lang w:val="en-US" w:eastAsia="en-US"/>
        </w:rPr>
        <w:lastRenderedPageBreak/>
        <w:drawing>
          <wp:inline distT="0" distB="0" distL="0" distR="0" wp14:anchorId="6F7955D5" wp14:editId="0EC0F0C9">
            <wp:extent cx="5054681" cy="3713997"/>
            <wp:effectExtent l="0" t="0" r="0" b="0"/>
            <wp:docPr id="59" name="Picture 2">
              <a:extLst xmlns:a="http://schemas.openxmlformats.org/drawingml/2006/main">
                <a:ext uri="{FF2B5EF4-FFF2-40B4-BE49-F238E27FC236}">
                  <a16:creationId xmlns:a16="http://schemas.microsoft.com/office/drawing/2014/main" id="{A3B85DFF-2533-4358-8838-6921B85E65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B85DFF-2533-4358-8838-6921B85E6537}"/>
                        </a:ext>
                      </a:extLst>
                    </pic:cNvPr>
                    <pic:cNvPicPr>
                      <a:picLocks noChangeAspect="1"/>
                    </pic:cNvPicPr>
                  </pic:nvPicPr>
                  <pic:blipFill>
                    <a:blip r:embed="rId54"/>
                    <a:stretch>
                      <a:fillRect/>
                    </a:stretch>
                  </pic:blipFill>
                  <pic:spPr>
                    <a:xfrm>
                      <a:off x="0" y="0"/>
                      <a:ext cx="5081261" cy="3733527"/>
                    </a:xfrm>
                    <a:prstGeom prst="rect">
                      <a:avLst/>
                    </a:prstGeom>
                  </pic:spPr>
                </pic:pic>
              </a:graphicData>
            </a:graphic>
          </wp:inline>
        </w:drawing>
      </w:r>
    </w:p>
    <w:p w14:paraId="0156E1D7" w14:textId="420972C4" w:rsidR="00C16DD0" w:rsidRDefault="00C16DD0" w:rsidP="00C16DD0">
      <w:pPr>
        <w:pStyle w:val="Subtitle"/>
        <w:jc w:val="center"/>
      </w:pPr>
      <w:r>
        <w:t xml:space="preserve">40 Randomized runs showing </w:t>
      </w:r>
      <w:r w:rsidR="00E65C24">
        <w:t>lowest cost</w:t>
      </w:r>
    </w:p>
    <w:p w14:paraId="7F84B0D3" w14:textId="3F822D0E" w:rsidR="00E65C24" w:rsidRPr="00E65C24" w:rsidRDefault="00E65C24" w:rsidP="00E65C24">
      <w:pPr>
        <w:jc w:val="center"/>
      </w:pPr>
      <w:r w:rsidRPr="00E65C24">
        <w:rPr>
          <w:noProof/>
          <w:lang w:val="en-US" w:eastAsia="en-US"/>
        </w:rPr>
        <w:drawing>
          <wp:inline distT="0" distB="0" distL="0" distR="0" wp14:anchorId="00074842" wp14:editId="3831387A">
            <wp:extent cx="5331518" cy="3917407"/>
            <wp:effectExtent l="0" t="0" r="2540" b="0"/>
            <wp:docPr id="61" name="Picture 2">
              <a:extLst xmlns:a="http://schemas.openxmlformats.org/drawingml/2006/main">
                <a:ext uri="{FF2B5EF4-FFF2-40B4-BE49-F238E27FC236}">
                  <a16:creationId xmlns:a16="http://schemas.microsoft.com/office/drawing/2014/main" id="{A021C9DB-9E91-425E-BFC4-5F13CE2EF1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021C9DB-9E91-425E-BFC4-5F13CE2EF17A}"/>
                        </a:ext>
                      </a:extLst>
                    </pic:cNvPr>
                    <pic:cNvPicPr>
                      <a:picLocks noChangeAspect="1"/>
                    </pic:cNvPicPr>
                  </pic:nvPicPr>
                  <pic:blipFill>
                    <a:blip r:embed="rId55"/>
                    <a:stretch>
                      <a:fillRect/>
                    </a:stretch>
                  </pic:blipFill>
                  <pic:spPr>
                    <a:xfrm>
                      <a:off x="0" y="0"/>
                      <a:ext cx="5340951" cy="3924338"/>
                    </a:xfrm>
                    <a:prstGeom prst="rect">
                      <a:avLst/>
                    </a:prstGeom>
                  </pic:spPr>
                </pic:pic>
              </a:graphicData>
            </a:graphic>
          </wp:inline>
        </w:drawing>
      </w:r>
    </w:p>
    <w:p w14:paraId="67F2A17D" w14:textId="3727BF9B" w:rsidR="00E65C24" w:rsidRDefault="00E65C24" w:rsidP="00E65C24">
      <w:pPr>
        <w:pStyle w:val="Subtitle"/>
        <w:jc w:val="center"/>
      </w:pPr>
      <w:r>
        <w:t>40 Randomized runs showing highest cost</w:t>
      </w:r>
    </w:p>
    <w:p w14:paraId="6A3EE28D" w14:textId="0AEE7042" w:rsidR="00C16DD0" w:rsidRDefault="00C16DD0" w:rsidP="00E65C24">
      <w:pPr>
        <w:jc w:val="center"/>
      </w:pPr>
    </w:p>
    <w:p w14:paraId="17708235" w14:textId="1D7627A5" w:rsidR="00E65C24" w:rsidRDefault="00E65C24" w:rsidP="00E65C24">
      <w:pPr>
        <w:jc w:val="center"/>
      </w:pPr>
      <w:r w:rsidRPr="00E65C24">
        <w:rPr>
          <w:noProof/>
          <w:lang w:val="en-US" w:eastAsia="en-US"/>
        </w:rPr>
        <w:lastRenderedPageBreak/>
        <w:drawing>
          <wp:inline distT="0" distB="0" distL="0" distR="0" wp14:anchorId="0604E0DC" wp14:editId="772ED565">
            <wp:extent cx="5184397" cy="3809308"/>
            <wp:effectExtent l="0" t="0" r="0" b="1270"/>
            <wp:docPr id="62" name="Picture 1">
              <a:extLst xmlns:a="http://schemas.openxmlformats.org/drawingml/2006/main">
                <a:ext uri="{FF2B5EF4-FFF2-40B4-BE49-F238E27FC236}">
                  <a16:creationId xmlns:a16="http://schemas.microsoft.com/office/drawing/2014/main" id="{60A8951D-07BC-47E4-B31C-04D4FC9FC1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0A8951D-07BC-47E4-B31C-04D4FC9FC17F}"/>
                        </a:ext>
                      </a:extLst>
                    </pic:cNvPr>
                    <pic:cNvPicPr>
                      <a:picLocks noChangeAspect="1"/>
                    </pic:cNvPicPr>
                  </pic:nvPicPr>
                  <pic:blipFill>
                    <a:blip r:embed="rId56"/>
                    <a:stretch>
                      <a:fillRect/>
                    </a:stretch>
                  </pic:blipFill>
                  <pic:spPr>
                    <a:xfrm>
                      <a:off x="0" y="0"/>
                      <a:ext cx="5194064" cy="3816411"/>
                    </a:xfrm>
                    <a:prstGeom prst="rect">
                      <a:avLst/>
                    </a:prstGeom>
                  </pic:spPr>
                </pic:pic>
              </a:graphicData>
            </a:graphic>
          </wp:inline>
        </w:drawing>
      </w:r>
    </w:p>
    <w:p w14:paraId="62A4ACEB" w14:textId="16456ECD" w:rsidR="00E65C24" w:rsidRDefault="00E65C24" w:rsidP="00E65C24">
      <w:pPr>
        <w:pStyle w:val="Caption"/>
        <w:jc w:val="center"/>
      </w:pPr>
      <w:r>
        <w:t>Use filtering to select options with median cost and value, sort by lowest Volume Outside Zoning</w:t>
      </w:r>
    </w:p>
    <w:p w14:paraId="6E51696B" w14:textId="77777777" w:rsidR="00E65C24" w:rsidRDefault="00E65C24" w:rsidP="00E65C24"/>
    <w:p w14:paraId="5217CF72" w14:textId="2DA8C049" w:rsidR="00E65C24" w:rsidRDefault="00E65C24" w:rsidP="00E65C24">
      <w:r>
        <w:t xml:space="preserve">Finally, you can use the Optimize method to set goals before creating runs.  If you set the Outputs to maximize Total Value/Yr, minimize Total Cost and minimize VolumeOutsideZoning, the computer will evolve the solution set towards designs that meet your stated goals.  </w:t>
      </w:r>
    </w:p>
    <w:p w14:paraId="5C9BEA31" w14:textId="3DE573E1" w:rsidR="00E65C24" w:rsidRDefault="00E65C24" w:rsidP="00E65C24">
      <w:pPr>
        <w:jc w:val="center"/>
      </w:pPr>
      <w:r w:rsidRPr="00E65C24">
        <w:rPr>
          <w:noProof/>
          <w:lang w:val="en-US" w:eastAsia="en-US"/>
        </w:rPr>
        <w:lastRenderedPageBreak/>
        <w:drawing>
          <wp:inline distT="0" distB="0" distL="0" distR="0" wp14:anchorId="65DAF18D" wp14:editId="0AFDEB63">
            <wp:extent cx="3017369" cy="3926048"/>
            <wp:effectExtent l="0" t="0" r="5715" b="0"/>
            <wp:docPr id="4096" name="Picture 2">
              <a:extLst xmlns:a="http://schemas.openxmlformats.org/drawingml/2006/main">
                <a:ext uri="{FF2B5EF4-FFF2-40B4-BE49-F238E27FC236}">
                  <a16:creationId xmlns:a16="http://schemas.microsoft.com/office/drawing/2014/main" id="{06B5DDE3-88DC-4DD3-9B84-C9FEA1DF0C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6B5DDE3-88DC-4DD3-9B84-C9FEA1DF0C79}"/>
                        </a:ext>
                      </a:extLst>
                    </pic:cNvPr>
                    <pic:cNvPicPr>
                      <a:picLocks noChangeAspect="1"/>
                    </pic:cNvPicPr>
                  </pic:nvPicPr>
                  <pic:blipFill rotWithShape="1">
                    <a:blip r:embed="rId57"/>
                    <a:srcRect l="24866" t="10402" r="25514" b="1724"/>
                    <a:stretch/>
                  </pic:blipFill>
                  <pic:spPr>
                    <a:xfrm>
                      <a:off x="0" y="0"/>
                      <a:ext cx="3025560" cy="3936706"/>
                    </a:xfrm>
                    <a:prstGeom prst="rect">
                      <a:avLst/>
                    </a:prstGeom>
                  </pic:spPr>
                </pic:pic>
              </a:graphicData>
            </a:graphic>
          </wp:inline>
        </w:drawing>
      </w:r>
    </w:p>
    <w:p w14:paraId="269B63E5" w14:textId="04F3B1AA" w:rsidR="00E65C24" w:rsidRDefault="00E65C24" w:rsidP="00E65C24">
      <w:pPr>
        <w:pStyle w:val="Caption"/>
        <w:jc w:val="center"/>
      </w:pPr>
      <w:r>
        <w:t>Setting up for an optimization run in Refinery</w:t>
      </w:r>
    </w:p>
    <w:p w14:paraId="00B86121" w14:textId="5A587192" w:rsidR="00E65C24" w:rsidRDefault="00E65C24" w:rsidP="00E65C24">
      <w:pPr>
        <w:jc w:val="center"/>
      </w:pPr>
      <w:r w:rsidRPr="00E65C24">
        <w:rPr>
          <w:noProof/>
          <w:lang w:val="en-US" w:eastAsia="en-US"/>
        </w:rPr>
        <w:drawing>
          <wp:inline distT="0" distB="0" distL="0" distR="0" wp14:anchorId="28409A2A" wp14:editId="52DBEE79">
            <wp:extent cx="4521491" cy="3322228"/>
            <wp:effectExtent l="0" t="0" r="0" b="5715"/>
            <wp:docPr id="63" name="Picture 2">
              <a:extLst xmlns:a="http://schemas.openxmlformats.org/drawingml/2006/main">
                <a:ext uri="{FF2B5EF4-FFF2-40B4-BE49-F238E27FC236}">
                  <a16:creationId xmlns:a16="http://schemas.microsoft.com/office/drawing/2014/main" id="{A54E316E-71CD-47A5-8E6A-F3300059B0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54E316E-71CD-47A5-8E6A-F3300059B08C}"/>
                        </a:ext>
                      </a:extLst>
                    </pic:cNvPr>
                    <pic:cNvPicPr>
                      <a:picLocks noChangeAspect="1"/>
                    </pic:cNvPicPr>
                  </pic:nvPicPr>
                  <pic:blipFill>
                    <a:blip r:embed="rId58"/>
                    <a:stretch>
                      <a:fillRect/>
                    </a:stretch>
                  </pic:blipFill>
                  <pic:spPr>
                    <a:xfrm>
                      <a:off x="0" y="0"/>
                      <a:ext cx="4533712" cy="3331207"/>
                    </a:xfrm>
                    <a:prstGeom prst="rect">
                      <a:avLst/>
                    </a:prstGeom>
                  </pic:spPr>
                </pic:pic>
              </a:graphicData>
            </a:graphic>
          </wp:inline>
        </w:drawing>
      </w:r>
    </w:p>
    <w:p w14:paraId="0E09D12C" w14:textId="05475C75" w:rsidR="00E65C24" w:rsidRPr="00E65C24" w:rsidRDefault="00E65C24" w:rsidP="00E65C24">
      <w:pPr>
        <w:pStyle w:val="Caption"/>
      </w:pPr>
      <w:r w:rsidRPr="00E65C24">
        <w:t>20x50 Optimization</w:t>
      </w:r>
      <w:r>
        <w:t xml:space="preserve"> run filtered for m</w:t>
      </w:r>
      <w:r w:rsidRPr="00E65C24">
        <w:t>edium Cost</w:t>
      </w:r>
      <w:r>
        <w:t>, m</w:t>
      </w:r>
      <w:r w:rsidRPr="00E65C24">
        <w:t>edium Value</w:t>
      </w:r>
      <w:r>
        <w:t>, and sorted for l</w:t>
      </w:r>
      <w:r w:rsidRPr="00E65C24">
        <w:t xml:space="preserve">owest </w:t>
      </w:r>
      <w:r>
        <w:t>V</w:t>
      </w:r>
      <w:r w:rsidRPr="00E65C24">
        <w:t xml:space="preserve">olumeOutside </w:t>
      </w:r>
      <w:r>
        <w:t>Z</w:t>
      </w:r>
      <w:r w:rsidRPr="00E65C24">
        <w:t>oning</w:t>
      </w:r>
    </w:p>
    <w:p w14:paraId="58DBB976" w14:textId="1516DD8C" w:rsidR="00E65C24" w:rsidRDefault="00E65C24" w:rsidP="00E65C24">
      <w:pPr>
        <w:jc w:val="center"/>
      </w:pPr>
    </w:p>
    <w:p w14:paraId="3F010AF2" w14:textId="11C2F00E" w:rsidR="0083015E" w:rsidRDefault="0083015E" w:rsidP="0083015E">
      <w:pPr>
        <w:pStyle w:val="Heading3"/>
      </w:pPr>
      <w:r>
        <w:lastRenderedPageBreak/>
        <w:t>Example 3: Tiling</w:t>
      </w:r>
    </w:p>
    <w:p w14:paraId="260DC9A5" w14:textId="79BB64D7" w:rsidR="0097756D" w:rsidRPr="0097756D" w:rsidRDefault="0083015E" w:rsidP="0083015E">
      <w:pPr>
        <w:rPr>
          <w:rFonts w:cs="Arial"/>
          <w:lang w:val="en-US"/>
        </w:rPr>
      </w:pPr>
      <w:r>
        <w:rPr>
          <w:rFonts w:cs="Arial"/>
          <w:lang w:val="en-US"/>
        </w:rPr>
        <w:t xml:space="preserve">This study looks at </w:t>
      </w:r>
      <w:r w:rsidR="00781073">
        <w:rPr>
          <w:rFonts w:cs="Arial"/>
          <w:lang w:val="en-US"/>
        </w:rPr>
        <w:t xml:space="preserve">how to lay out </w:t>
      </w:r>
      <w:r w:rsidR="009D2BC9">
        <w:rPr>
          <w:rFonts w:cs="Arial"/>
          <w:lang w:val="en-US"/>
        </w:rPr>
        <w:t>tiles</w:t>
      </w:r>
      <w:r w:rsidR="00781073">
        <w:rPr>
          <w:rFonts w:cs="Arial"/>
          <w:lang w:val="en-US"/>
        </w:rPr>
        <w:t xml:space="preserve"> on a surface coming from Revit.</w:t>
      </w:r>
    </w:p>
    <w:p w14:paraId="79FD8FB6" w14:textId="77777777" w:rsidR="0097756D" w:rsidRPr="0097756D" w:rsidRDefault="0097756D" w:rsidP="0083015E">
      <w:pPr>
        <w:numPr>
          <w:ilvl w:val="0"/>
          <w:numId w:val="27"/>
        </w:numPr>
        <w:tabs>
          <w:tab w:val="num" w:pos="720"/>
        </w:tabs>
        <w:rPr>
          <w:rFonts w:cs="Arial"/>
          <w:lang w:val="en-US"/>
        </w:rPr>
      </w:pPr>
      <w:r w:rsidRPr="0097756D">
        <w:rPr>
          <w:rFonts w:cs="Arial"/>
          <w:lang w:val="en-US"/>
        </w:rPr>
        <w:t>Variable Inputs:</w:t>
      </w:r>
    </w:p>
    <w:p w14:paraId="3705727D" w14:textId="4004892F" w:rsidR="0083015E" w:rsidRPr="0083015E" w:rsidRDefault="0083015E" w:rsidP="0083015E">
      <w:pPr>
        <w:pStyle w:val="ListParagraph"/>
        <w:numPr>
          <w:ilvl w:val="0"/>
          <w:numId w:val="31"/>
        </w:numPr>
        <w:rPr>
          <w:rFonts w:cs="Arial"/>
          <w:lang w:val="en-US"/>
        </w:rPr>
      </w:pPr>
      <w:r w:rsidRPr="0083015E">
        <w:rPr>
          <w:rFonts w:cs="Arial"/>
          <w:lang w:val="en-US"/>
        </w:rPr>
        <w:t xml:space="preserve">Revit surface </w:t>
      </w:r>
    </w:p>
    <w:p w14:paraId="0F7F31FB" w14:textId="4517A443" w:rsidR="0083015E" w:rsidRPr="0083015E" w:rsidRDefault="0083015E" w:rsidP="0083015E">
      <w:pPr>
        <w:pStyle w:val="ListParagraph"/>
        <w:numPr>
          <w:ilvl w:val="0"/>
          <w:numId w:val="31"/>
        </w:numPr>
        <w:rPr>
          <w:rFonts w:cs="Arial"/>
          <w:lang w:val="en-US"/>
        </w:rPr>
      </w:pPr>
      <w:r w:rsidRPr="0083015E">
        <w:rPr>
          <w:rFonts w:cs="Arial"/>
          <w:lang w:val="en-US"/>
        </w:rPr>
        <w:t xml:space="preserve">Tile Width </w:t>
      </w:r>
    </w:p>
    <w:p w14:paraId="1DAD1D36" w14:textId="7628216E" w:rsidR="0083015E" w:rsidRPr="0083015E" w:rsidRDefault="0083015E" w:rsidP="0083015E">
      <w:pPr>
        <w:pStyle w:val="ListParagraph"/>
        <w:numPr>
          <w:ilvl w:val="0"/>
          <w:numId w:val="31"/>
        </w:numPr>
        <w:rPr>
          <w:rFonts w:cs="Arial"/>
          <w:lang w:val="en-US"/>
        </w:rPr>
      </w:pPr>
      <w:r w:rsidRPr="0083015E">
        <w:rPr>
          <w:rFonts w:cs="Arial"/>
          <w:lang w:val="en-US"/>
        </w:rPr>
        <w:t>Tile Length</w:t>
      </w:r>
    </w:p>
    <w:p w14:paraId="66EA4D8C" w14:textId="1D283E1C" w:rsidR="0083015E" w:rsidRPr="0083015E" w:rsidRDefault="0083015E" w:rsidP="0083015E">
      <w:pPr>
        <w:pStyle w:val="ListParagraph"/>
        <w:numPr>
          <w:ilvl w:val="0"/>
          <w:numId w:val="31"/>
        </w:numPr>
        <w:rPr>
          <w:rFonts w:cs="Arial"/>
          <w:lang w:val="en-US"/>
        </w:rPr>
      </w:pPr>
      <w:r w:rsidRPr="0083015E">
        <w:rPr>
          <w:rFonts w:cs="Arial"/>
          <w:lang w:val="en-US"/>
        </w:rPr>
        <w:t>Width Offset</w:t>
      </w:r>
    </w:p>
    <w:p w14:paraId="5660A50D" w14:textId="71194B16" w:rsidR="0083015E" w:rsidRPr="0083015E" w:rsidRDefault="0083015E" w:rsidP="0083015E">
      <w:pPr>
        <w:pStyle w:val="ListParagraph"/>
        <w:numPr>
          <w:ilvl w:val="0"/>
          <w:numId w:val="31"/>
        </w:numPr>
        <w:rPr>
          <w:rFonts w:cs="Arial"/>
          <w:lang w:val="en-US"/>
        </w:rPr>
      </w:pPr>
      <w:r w:rsidRPr="0083015E">
        <w:rPr>
          <w:rFonts w:cs="Arial"/>
          <w:lang w:val="en-US"/>
        </w:rPr>
        <w:t>Length Offset</w:t>
      </w:r>
    </w:p>
    <w:p w14:paraId="024308D0" w14:textId="1FFA0969" w:rsidR="0083015E" w:rsidRPr="0083015E" w:rsidRDefault="0083015E" w:rsidP="0083015E">
      <w:pPr>
        <w:pStyle w:val="ListParagraph"/>
        <w:numPr>
          <w:ilvl w:val="0"/>
          <w:numId w:val="31"/>
        </w:numPr>
        <w:rPr>
          <w:rFonts w:cs="Arial"/>
          <w:lang w:val="en-US"/>
        </w:rPr>
      </w:pPr>
      <w:r w:rsidRPr="0083015E">
        <w:rPr>
          <w:rFonts w:cs="Arial"/>
          <w:lang w:val="en-US"/>
        </w:rPr>
        <w:t>Rotation</w:t>
      </w:r>
    </w:p>
    <w:p w14:paraId="4A172039" w14:textId="77777777" w:rsidR="0097756D" w:rsidRPr="0097756D" w:rsidRDefault="0097756D" w:rsidP="0083015E">
      <w:pPr>
        <w:numPr>
          <w:ilvl w:val="0"/>
          <w:numId w:val="28"/>
        </w:numPr>
        <w:tabs>
          <w:tab w:val="num" w:pos="720"/>
        </w:tabs>
        <w:rPr>
          <w:rFonts w:cs="Arial"/>
          <w:lang w:val="en-US"/>
        </w:rPr>
      </w:pPr>
      <w:r w:rsidRPr="0097756D">
        <w:rPr>
          <w:rFonts w:cs="Arial"/>
          <w:lang w:val="en-US"/>
        </w:rPr>
        <w:t>Goals:</w:t>
      </w:r>
    </w:p>
    <w:p w14:paraId="57E0F519" w14:textId="477A0880" w:rsidR="0083015E" w:rsidRPr="0083015E" w:rsidRDefault="0083015E" w:rsidP="0083015E">
      <w:pPr>
        <w:pStyle w:val="ListParagraph"/>
        <w:numPr>
          <w:ilvl w:val="0"/>
          <w:numId w:val="32"/>
        </w:numPr>
        <w:rPr>
          <w:rFonts w:cs="Arial"/>
          <w:lang w:val="en-US"/>
        </w:rPr>
      </w:pPr>
      <w:r w:rsidRPr="0083015E">
        <w:rPr>
          <w:rFonts w:cs="Arial"/>
          <w:lang w:val="en-US"/>
        </w:rPr>
        <w:t xml:space="preserve">Maximize </w:t>
      </w:r>
      <w:r>
        <w:rPr>
          <w:rFonts w:cs="Arial"/>
          <w:lang w:val="en-US"/>
        </w:rPr>
        <w:t>F</w:t>
      </w:r>
      <w:r w:rsidRPr="0083015E">
        <w:rPr>
          <w:rFonts w:cs="Arial"/>
          <w:lang w:val="en-US"/>
        </w:rPr>
        <w:t xml:space="preserve">ull </w:t>
      </w:r>
      <w:r>
        <w:rPr>
          <w:rFonts w:cs="Arial"/>
          <w:lang w:val="en-US"/>
        </w:rPr>
        <w:t>T</w:t>
      </w:r>
      <w:r w:rsidRPr="0083015E">
        <w:rPr>
          <w:rFonts w:cs="Arial"/>
          <w:lang w:val="en-US"/>
        </w:rPr>
        <w:t xml:space="preserve">ile </w:t>
      </w:r>
      <w:r>
        <w:rPr>
          <w:rFonts w:cs="Arial"/>
          <w:lang w:val="en-US"/>
        </w:rPr>
        <w:t>C</w:t>
      </w:r>
      <w:r w:rsidRPr="0083015E">
        <w:rPr>
          <w:rFonts w:cs="Arial"/>
          <w:lang w:val="en-US"/>
        </w:rPr>
        <w:t>ount</w:t>
      </w:r>
    </w:p>
    <w:p w14:paraId="218DF78C" w14:textId="4E7C2745" w:rsidR="0083015E" w:rsidRDefault="0083015E" w:rsidP="0083015E">
      <w:pPr>
        <w:pStyle w:val="ListParagraph"/>
        <w:numPr>
          <w:ilvl w:val="0"/>
          <w:numId w:val="32"/>
        </w:numPr>
        <w:rPr>
          <w:rFonts w:cs="Arial"/>
          <w:lang w:val="en-US"/>
        </w:rPr>
      </w:pPr>
      <w:r>
        <w:rPr>
          <w:rFonts w:cs="Arial"/>
          <w:lang w:val="en-US"/>
        </w:rPr>
        <w:t>Minimize Partial Tile Count</w:t>
      </w:r>
    </w:p>
    <w:p w14:paraId="33802C5E" w14:textId="43DC3303" w:rsidR="0083015E" w:rsidRDefault="0083015E" w:rsidP="0083015E">
      <w:pPr>
        <w:pStyle w:val="ListParagraph"/>
        <w:numPr>
          <w:ilvl w:val="0"/>
          <w:numId w:val="32"/>
        </w:numPr>
        <w:rPr>
          <w:rFonts w:cs="Arial"/>
          <w:lang w:val="en-US"/>
        </w:rPr>
      </w:pPr>
      <w:r>
        <w:rPr>
          <w:rFonts w:cs="Arial"/>
          <w:lang w:val="en-US"/>
        </w:rPr>
        <w:t>Minimize Partial Tile Area</w:t>
      </w:r>
    </w:p>
    <w:p w14:paraId="6886B1B7" w14:textId="2A61A76E" w:rsidR="0083015E" w:rsidRPr="0083015E" w:rsidRDefault="0083015E" w:rsidP="0083015E">
      <w:pPr>
        <w:pStyle w:val="ListParagraph"/>
        <w:numPr>
          <w:ilvl w:val="0"/>
          <w:numId w:val="32"/>
        </w:numPr>
        <w:rPr>
          <w:rFonts w:cs="Arial"/>
          <w:lang w:val="en-US"/>
        </w:rPr>
      </w:pPr>
      <w:r>
        <w:rPr>
          <w:rFonts w:cs="Arial"/>
          <w:lang w:val="en-US"/>
        </w:rPr>
        <w:t>Minimize Discarded Area</w:t>
      </w:r>
    </w:p>
    <w:p w14:paraId="6C279CB1" w14:textId="77777777" w:rsidR="0083015E" w:rsidRDefault="0083015E" w:rsidP="0083015E">
      <w:pPr>
        <w:rPr>
          <w:rFonts w:cs="Arial"/>
        </w:rPr>
      </w:pPr>
    </w:p>
    <w:p w14:paraId="46B31F9F" w14:textId="453D2841" w:rsidR="0083015E" w:rsidRDefault="0083015E" w:rsidP="0083015E">
      <w:pPr>
        <w:rPr>
          <w:rFonts w:cs="Arial"/>
        </w:rPr>
      </w:pPr>
      <w:r>
        <w:rPr>
          <w:rFonts w:cs="Arial"/>
        </w:rPr>
        <w:t>Once again, the graph contains the same groupings as our previous example:</w:t>
      </w:r>
    </w:p>
    <w:p w14:paraId="4B5D8478" w14:textId="77777777" w:rsidR="0083015E" w:rsidRDefault="0083015E" w:rsidP="0083015E"/>
    <w:p w14:paraId="3B4E1ED1" w14:textId="77777777" w:rsidR="0083015E" w:rsidRDefault="0083015E" w:rsidP="00E65C24">
      <w:pPr>
        <w:jc w:val="center"/>
      </w:pPr>
    </w:p>
    <w:p w14:paraId="293DFFCE" w14:textId="25187322" w:rsidR="0083015E" w:rsidRDefault="0083015E" w:rsidP="00E65C24">
      <w:pPr>
        <w:jc w:val="center"/>
      </w:pPr>
      <w:r w:rsidRPr="0083015E">
        <w:rPr>
          <w:noProof/>
          <w:lang w:val="en-US" w:eastAsia="en-US"/>
        </w:rPr>
        <w:drawing>
          <wp:inline distT="0" distB="0" distL="0" distR="0" wp14:anchorId="50C9CD53" wp14:editId="6A3F2C04">
            <wp:extent cx="6480810" cy="3115945"/>
            <wp:effectExtent l="0" t="0" r="0"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80810" cy="3115945"/>
                    </a:xfrm>
                    <a:prstGeom prst="rect">
                      <a:avLst/>
                    </a:prstGeom>
                  </pic:spPr>
                </pic:pic>
              </a:graphicData>
            </a:graphic>
          </wp:inline>
        </w:drawing>
      </w:r>
    </w:p>
    <w:p w14:paraId="3605AFE7" w14:textId="1339EE83" w:rsidR="009D2BC9" w:rsidRDefault="009D2BC9" w:rsidP="009D2BC9"/>
    <w:p w14:paraId="307FD6E8" w14:textId="54954C3D" w:rsidR="009D2BC9" w:rsidRDefault="009D2BC9" w:rsidP="009D2BC9">
      <w:r>
        <w:t>Let’s look at each section.</w:t>
      </w:r>
    </w:p>
    <w:p w14:paraId="0E7CA061" w14:textId="4D8064D7" w:rsidR="009D2BC9" w:rsidRDefault="009D2BC9" w:rsidP="009D2BC9">
      <w:pPr>
        <w:pStyle w:val="ListParagraph"/>
        <w:numPr>
          <w:ilvl w:val="0"/>
          <w:numId w:val="33"/>
        </w:numPr>
      </w:pPr>
      <w:r>
        <w:t xml:space="preserve">Inputs – the minimum and maximum range settings </w:t>
      </w:r>
      <w:r w:rsidR="009404FB">
        <w:t xml:space="preserve">in Dynamo </w:t>
      </w:r>
      <w:r>
        <w:t>are critical to define the design space for variable inputs.  Refinery will also take into account the Step value</w:t>
      </w:r>
      <w:r w:rsidR="009404FB">
        <w:t xml:space="preserve"> as set in Dynamo</w:t>
      </w:r>
      <w:r>
        <w:t xml:space="preserve">.  Notice the settings for the Tile Width and Tile Length.  Tile widths can only be 4,6,8,or 10.  Tile lengths can only be 6, 6.5, 7, 7.5, 8, 8.5, 9, 9.5 etc…to a maximum of 12.  Setting these ranges to reflect available tile sizes is necessary to guide </w:t>
      </w:r>
      <w:r>
        <w:lastRenderedPageBreak/>
        <w:t>the design system to produce useful design alternatives.</w:t>
      </w:r>
      <w:r w:rsidRPr="009D2BC9">
        <w:rPr>
          <w:noProof/>
          <w:lang w:val="en-US" w:eastAsia="en-US"/>
        </w:rPr>
        <w:drawing>
          <wp:inline distT="0" distB="0" distL="0" distR="0" wp14:anchorId="1D7171BB" wp14:editId="0429273C">
            <wp:extent cx="4917344" cy="3078760"/>
            <wp:effectExtent l="0" t="0" r="0"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58338" cy="3104427"/>
                    </a:xfrm>
                    <a:prstGeom prst="rect">
                      <a:avLst/>
                    </a:prstGeom>
                  </pic:spPr>
                </pic:pic>
              </a:graphicData>
            </a:graphic>
          </wp:inline>
        </w:drawing>
      </w:r>
    </w:p>
    <w:p w14:paraId="0EFB422E" w14:textId="20DF6F25" w:rsidR="009D2BC9" w:rsidRDefault="009D2BC9" w:rsidP="009404FB">
      <w:pPr>
        <w:pStyle w:val="ListParagraph"/>
        <w:numPr>
          <w:ilvl w:val="0"/>
          <w:numId w:val="33"/>
        </w:numPr>
      </w:pPr>
      <w:r>
        <w:t xml:space="preserve">Geometry – The green section of the graph contains nodes which create the tile geometry.  Open the graph to explore in more detail, but the basic idea is </w:t>
      </w:r>
      <w:r w:rsidR="005113C5">
        <w:t xml:space="preserve">to understand the incoming surface for boundary conditions and maximum distances. Establish a variable starting point on the surface, draw the initial tile lines and then offset them. </w:t>
      </w:r>
      <w:r w:rsidRPr="009D2BC9">
        <w:rPr>
          <w:noProof/>
          <w:lang w:val="en-US" w:eastAsia="en-US"/>
        </w:rPr>
        <w:drawing>
          <wp:inline distT="0" distB="0" distL="0" distR="0" wp14:anchorId="4C4DC3F1" wp14:editId="3BE95A14">
            <wp:extent cx="6312081" cy="2642235"/>
            <wp:effectExtent l="0" t="0" r="0" b="0"/>
            <wp:docPr id="4102" name="Picture 2">
              <a:extLst xmlns:a="http://schemas.openxmlformats.org/drawingml/2006/main">
                <a:ext uri="{FF2B5EF4-FFF2-40B4-BE49-F238E27FC236}">
                  <a16:creationId xmlns:a16="http://schemas.microsoft.com/office/drawing/2014/main" id="{820F2FA7-9F31-F941-A866-0525A3E572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20F2FA7-9F31-F941-A866-0525A3E57252}"/>
                        </a:ext>
                      </a:extLst>
                    </pic:cNvPr>
                    <pic:cNvPicPr>
                      <a:picLocks noChangeAspect="1"/>
                    </pic:cNvPicPr>
                  </pic:nvPicPr>
                  <pic:blipFill rotWithShape="1">
                    <a:blip r:embed="rId61"/>
                    <a:srcRect l="2589" t="15532" b="19227"/>
                    <a:stretch/>
                  </pic:blipFill>
                  <pic:spPr bwMode="auto">
                    <a:xfrm>
                      <a:off x="0" y="0"/>
                      <a:ext cx="6313006" cy="2642622"/>
                    </a:xfrm>
                    <a:prstGeom prst="rect">
                      <a:avLst/>
                    </a:prstGeom>
                    <a:ln>
                      <a:noFill/>
                    </a:ln>
                    <a:extLst>
                      <a:ext uri="{53640926-AAD7-44D8-BBD7-CCE9431645EC}">
                        <a14:shadowObscured xmlns:a14="http://schemas.microsoft.com/office/drawing/2010/main"/>
                      </a:ext>
                    </a:extLst>
                  </pic:spPr>
                </pic:pic>
              </a:graphicData>
            </a:graphic>
          </wp:inline>
        </w:drawing>
      </w:r>
    </w:p>
    <w:p w14:paraId="3A821095" w14:textId="4D5C50DA" w:rsidR="005113C5" w:rsidRDefault="005113C5" w:rsidP="009D2BC9">
      <w:pPr>
        <w:pStyle w:val="ListParagraph"/>
        <w:numPr>
          <w:ilvl w:val="0"/>
          <w:numId w:val="33"/>
        </w:numPr>
      </w:pPr>
      <w:r>
        <w:t>Evaluators – In the orange section of the script, the resultant tile layout is measured by :</w:t>
      </w:r>
    </w:p>
    <w:p w14:paraId="1414B619" w14:textId="0C7ADE94" w:rsidR="005113C5" w:rsidRDefault="005113C5" w:rsidP="005113C5">
      <w:pPr>
        <w:pStyle w:val="ListParagraph"/>
        <w:numPr>
          <w:ilvl w:val="1"/>
          <w:numId w:val="33"/>
        </w:numPr>
      </w:pPr>
      <w:r>
        <w:t>Counting the number of full tiles</w:t>
      </w:r>
    </w:p>
    <w:p w14:paraId="60B9896A" w14:textId="0EA2BDCF" w:rsidR="005113C5" w:rsidRDefault="005113C5" w:rsidP="005113C5">
      <w:pPr>
        <w:pStyle w:val="ListParagraph"/>
        <w:numPr>
          <w:ilvl w:val="1"/>
          <w:numId w:val="33"/>
        </w:numPr>
      </w:pPr>
      <w:r>
        <w:t>Counting the number of partial tiles</w:t>
      </w:r>
    </w:p>
    <w:p w14:paraId="14586799" w14:textId="3A8CF1AB" w:rsidR="005113C5" w:rsidRDefault="005113C5" w:rsidP="005113C5">
      <w:pPr>
        <w:pStyle w:val="ListParagraph"/>
        <w:numPr>
          <w:ilvl w:val="1"/>
          <w:numId w:val="33"/>
        </w:numPr>
      </w:pPr>
      <w:r>
        <w:t>Computing the total area of the partial tiles included in the layout</w:t>
      </w:r>
    </w:p>
    <w:p w14:paraId="3D379A90" w14:textId="4E889016" w:rsidR="005113C5" w:rsidRDefault="005113C5" w:rsidP="005113C5">
      <w:pPr>
        <w:pStyle w:val="ListParagraph"/>
        <w:numPr>
          <w:ilvl w:val="1"/>
          <w:numId w:val="33"/>
        </w:numPr>
      </w:pPr>
      <w:r>
        <w:t>Computing the total area of discarded partial tiles (amount of waste tiles)</w:t>
      </w:r>
    </w:p>
    <w:p w14:paraId="36B7B549" w14:textId="4522DC5B" w:rsidR="005113C5" w:rsidRDefault="005113C5" w:rsidP="009404FB">
      <w:pPr>
        <w:ind w:left="720"/>
        <w:jc w:val="center"/>
      </w:pPr>
      <w:r w:rsidRPr="005113C5">
        <w:rPr>
          <w:noProof/>
          <w:lang w:val="en-US" w:eastAsia="en-US"/>
        </w:rPr>
        <w:lastRenderedPageBreak/>
        <w:drawing>
          <wp:inline distT="0" distB="0" distL="0" distR="0" wp14:anchorId="49FE3579" wp14:editId="6C8406F7">
            <wp:extent cx="6202581" cy="3037361"/>
            <wp:effectExtent l="0" t="0" r="0" b="0"/>
            <wp:docPr id="4103" name="Picture 1">
              <a:extLst xmlns:a="http://schemas.openxmlformats.org/drawingml/2006/main">
                <a:ext uri="{FF2B5EF4-FFF2-40B4-BE49-F238E27FC236}">
                  <a16:creationId xmlns:a16="http://schemas.microsoft.com/office/drawing/2014/main" id="{9B1E732D-E40E-434C-BF2F-79BBDE32D7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B1E732D-E40E-434C-BF2F-79BBDE32D778}"/>
                        </a:ext>
                      </a:extLst>
                    </pic:cNvPr>
                    <pic:cNvPicPr>
                      <a:picLocks noChangeAspect="1"/>
                    </pic:cNvPicPr>
                  </pic:nvPicPr>
                  <pic:blipFill rotWithShape="1">
                    <a:blip r:embed="rId62"/>
                    <a:srcRect l="3236" t="11459" b="9390"/>
                    <a:stretch/>
                  </pic:blipFill>
                  <pic:spPr bwMode="auto">
                    <a:xfrm>
                      <a:off x="0" y="0"/>
                      <a:ext cx="6252881" cy="3061993"/>
                    </a:xfrm>
                    <a:prstGeom prst="rect">
                      <a:avLst/>
                    </a:prstGeom>
                    <a:ln>
                      <a:noFill/>
                    </a:ln>
                    <a:extLst>
                      <a:ext uri="{53640926-AAD7-44D8-BBD7-CCE9431645EC}">
                        <a14:shadowObscured xmlns:a14="http://schemas.microsoft.com/office/drawing/2010/main"/>
                      </a:ext>
                    </a:extLst>
                  </pic:spPr>
                </pic:pic>
              </a:graphicData>
            </a:graphic>
          </wp:inline>
        </w:drawing>
      </w:r>
    </w:p>
    <w:p w14:paraId="656C6D77" w14:textId="396C4304" w:rsidR="005113C5" w:rsidRDefault="005113C5" w:rsidP="005113C5">
      <w:pPr>
        <w:pStyle w:val="ListParagraph"/>
        <w:numPr>
          <w:ilvl w:val="0"/>
          <w:numId w:val="33"/>
        </w:numPr>
      </w:pPr>
      <w:r>
        <w:t>Integrators – the final grey section of the script contains nodes which can write a tile pattern back to Revit as parts. There is a Boolean node toggle at the start of this section which controls whether or not this section of the code is run.  It can be turned off by toggling to “False” when running the script in Refinery</w:t>
      </w:r>
      <w:r w:rsidR="004C76D1">
        <w:t xml:space="preserve"> and turned back on when you have selected a design and are ready to return the results to Revit</w:t>
      </w:r>
      <w:r>
        <w:t xml:space="preserve">.  This section gets the Revit element that the original Revit surface was selected from and then uses the set tile pattern to create parts out of that element in Revit.  The Part creation code happens in a Python node and was created by Einar Raknes.  </w:t>
      </w:r>
      <w:r w:rsidR="004C76D1">
        <w:t xml:space="preserve">See </w:t>
      </w:r>
      <w:hyperlink r:id="rId63" w:history="1">
        <w:r w:rsidR="004C76D1" w:rsidRPr="004D72D0">
          <w:rPr>
            <w:rStyle w:val="Hyperlink"/>
          </w:rPr>
          <w:t>https://forum.dynamobim.com/t/dividing-parts-with-dynamo/5388/5?u=jacobsmall</w:t>
        </w:r>
      </w:hyperlink>
      <w:r w:rsidR="004C76D1">
        <w:t xml:space="preserve"> for more details. </w:t>
      </w:r>
    </w:p>
    <w:p w14:paraId="671AA21A" w14:textId="0953D430" w:rsidR="005113C5" w:rsidRDefault="005113C5" w:rsidP="005113C5">
      <w:pPr>
        <w:ind w:left="360"/>
        <w:jc w:val="center"/>
      </w:pPr>
      <w:r w:rsidRPr="005113C5">
        <w:rPr>
          <w:noProof/>
          <w:lang w:val="en-US" w:eastAsia="en-US"/>
        </w:rPr>
        <w:drawing>
          <wp:inline distT="0" distB="0" distL="0" distR="0" wp14:anchorId="22DFBA7C" wp14:editId="17C6DA02">
            <wp:extent cx="6328887" cy="2734741"/>
            <wp:effectExtent l="0" t="0" r="0" b="0"/>
            <wp:docPr id="4104" name="Picture 1">
              <a:extLst xmlns:a="http://schemas.openxmlformats.org/drawingml/2006/main">
                <a:ext uri="{FF2B5EF4-FFF2-40B4-BE49-F238E27FC236}">
                  <a16:creationId xmlns:a16="http://schemas.microsoft.com/office/drawing/2014/main" id="{37EE4C80-05E5-C14E-970D-6BDD2020F2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7EE4C80-05E5-C14E-970D-6BDD2020F2CF}"/>
                        </a:ext>
                      </a:extLst>
                    </pic:cNvPr>
                    <pic:cNvPicPr>
                      <a:picLocks noChangeAspect="1"/>
                    </pic:cNvPicPr>
                  </pic:nvPicPr>
                  <pic:blipFill rotWithShape="1">
                    <a:blip r:embed="rId64"/>
                    <a:srcRect l="2330" t="12088" b="17543"/>
                    <a:stretch/>
                  </pic:blipFill>
                  <pic:spPr bwMode="auto">
                    <a:xfrm>
                      <a:off x="0" y="0"/>
                      <a:ext cx="6329794" cy="2735133"/>
                    </a:xfrm>
                    <a:prstGeom prst="rect">
                      <a:avLst/>
                    </a:prstGeom>
                    <a:ln>
                      <a:noFill/>
                    </a:ln>
                    <a:extLst>
                      <a:ext uri="{53640926-AAD7-44D8-BBD7-CCE9431645EC}">
                        <a14:shadowObscured xmlns:a14="http://schemas.microsoft.com/office/drawing/2010/main"/>
                      </a:ext>
                    </a:extLst>
                  </pic:spPr>
                </pic:pic>
              </a:graphicData>
            </a:graphic>
          </wp:inline>
        </w:drawing>
      </w:r>
    </w:p>
    <w:p w14:paraId="6FFFDFD8" w14:textId="463B5A54" w:rsidR="004C76D1" w:rsidRDefault="004C76D1" w:rsidP="004C76D1">
      <w:pPr>
        <w:ind w:left="360"/>
      </w:pPr>
    </w:p>
    <w:p w14:paraId="419E7967" w14:textId="77777777" w:rsidR="004C76D1" w:rsidRDefault="004C76D1" w:rsidP="004C76D1">
      <w:pPr>
        <w:ind w:left="360"/>
      </w:pPr>
      <w:r>
        <w:t>Now that we have our script ready we can look at how we can do automated design explorations using Refinery.  First we’ll look at a run using the Randomize method to test the script.</w:t>
      </w:r>
    </w:p>
    <w:p w14:paraId="6E0521E7" w14:textId="70CD547A" w:rsidR="004C76D1" w:rsidRDefault="004C76D1" w:rsidP="004C76D1">
      <w:pPr>
        <w:ind w:left="360"/>
        <w:jc w:val="center"/>
      </w:pPr>
      <w:r w:rsidRPr="004C76D1">
        <w:rPr>
          <w:noProof/>
          <w:lang w:val="en-US" w:eastAsia="en-US"/>
        </w:rPr>
        <w:lastRenderedPageBreak/>
        <w:drawing>
          <wp:inline distT="0" distB="0" distL="0" distR="0" wp14:anchorId="396FA9DD" wp14:editId="08CFCDB9">
            <wp:extent cx="2457311" cy="3255489"/>
            <wp:effectExtent l="0" t="0" r="0" b="0"/>
            <wp:docPr id="4105" name="Picture 2">
              <a:extLst xmlns:a="http://schemas.openxmlformats.org/drawingml/2006/main">
                <a:ext uri="{FF2B5EF4-FFF2-40B4-BE49-F238E27FC236}">
                  <a16:creationId xmlns:a16="http://schemas.microsoft.com/office/drawing/2014/main" id="{34F4F2D5-1118-0B4C-AA6A-B886502858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4F4F2D5-1118-0B4C-AA6A-B8865028588D}"/>
                        </a:ext>
                      </a:extLst>
                    </pic:cNvPr>
                    <pic:cNvPicPr>
                      <a:picLocks noChangeAspect="1"/>
                    </pic:cNvPicPr>
                  </pic:nvPicPr>
                  <pic:blipFill>
                    <a:blip r:embed="rId65"/>
                    <a:stretch>
                      <a:fillRect/>
                    </a:stretch>
                  </pic:blipFill>
                  <pic:spPr>
                    <a:xfrm>
                      <a:off x="0" y="0"/>
                      <a:ext cx="2468687" cy="3270561"/>
                    </a:xfrm>
                    <a:prstGeom prst="rect">
                      <a:avLst/>
                    </a:prstGeom>
                  </pic:spPr>
                </pic:pic>
              </a:graphicData>
            </a:graphic>
          </wp:inline>
        </w:drawing>
      </w:r>
    </w:p>
    <w:p w14:paraId="102EBDD7" w14:textId="61B8A3B8" w:rsidR="004C76D1" w:rsidRDefault="004C76D1" w:rsidP="004C76D1">
      <w:pPr>
        <w:ind w:left="360"/>
      </w:pPr>
      <w:r>
        <w:t xml:space="preserve">Generating 40 random options quickly gives us some results: </w:t>
      </w:r>
    </w:p>
    <w:p w14:paraId="4CB63FCF" w14:textId="08858524" w:rsidR="004C76D1" w:rsidRDefault="004C76D1" w:rsidP="004C76D1">
      <w:pPr>
        <w:ind w:left="360"/>
        <w:jc w:val="center"/>
      </w:pPr>
      <w:r w:rsidRPr="004C76D1">
        <w:rPr>
          <w:noProof/>
          <w:lang w:val="en-US" w:eastAsia="en-US"/>
        </w:rPr>
        <w:drawing>
          <wp:inline distT="0" distB="0" distL="0" distR="0" wp14:anchorId="653A4AF6" wp14:editId="6977A4F6">
            <wp:extent cx="4546833" cy="4291558"/>
            <wp:effectExtent l="0" t="0" r="0" b="127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59714" cy="4303716"/>
                    </a:xfrm>
                    <a:prstGeom prst="rect">
                      <a:avLst/>
                    </a:prstGeom>
                  </pic:spPr>
                </pic:pic>
              </a:graphicData>
            </a:graphic>
          </wp:inline>
        </w:drawing>
      </w:r>
    </w:p>
    <w:p w14:paraId="05515B2C" w14:textId="06F8F71D" w:rsidR="009404FB" w:rsidRDefault="009404FB" w:rsidP="009404FB">
      <w:pPr>
        <w:pStyle w:val="Caption"/>
        <w:jc w:val="center"/>
      </w:pPr>
      <w:r>
        <w:t>40 runs using Randomize method in Refinery</w:t>
      </w:r>
    </w:p>
    <w:p w14:paraId="51B0D3A9" w14:textId="77777777" w:rsidR="004C76D1" w:rsidRDefault="004C76D1" w:rsidP="004C76D1">
      <w:pPr>
        <w:ind w:left="360"/>
      </w:pPr>
      <w:r>
        <w:t xml:space="preserve">Now that we can see what the design system is capable of, we can make any adjustments we need to make to our input ranges or how the script is working.  Or if the Random run yields decent results we can use the Optimize method to guide the results to meet our goals </w:t>
      </w:r>
      <w:r>
        <w:lastRenderedPageBreak/>
        <w:t>of maximum tile count, minimum partial tile count, partial tile area and discarded area. Performing an optimization run will give us design alternatives that are closer to our stated goals.</w:t>
      </w:r>
    </w:p>
    <w:p w14:paraId="2201CD2B" w14:textId="07B4D6EF" w:rsidR="004C76D1" w:rsidRDefault="004C76D1" w:rsidP="004C76D1">
      <w:pPr>
        <w:ind w:left="360"/>
        <w:jc w:val="center"/>
      </w:pPr>
      <w:r>
        <w:t xml:space="preserve"> </w:t>
      </w:r>
      <w:r w:rsidRPr="004C76D1">
        <w:rPr>
          <w:noProof/>
          <w:lang w:val="en-US" w:eastAsia="en-US"/>
        </w:rPr>
        <w:drawing>
          <wp:inline distT="0" distB="0" distL="0" distR="0" wp14:anchorId="43E008C3" wp14:editId="17EEE4E4">
            <wp:extent cx="2496881" cy="3397541"/>
            <wp:effectExtent l="0" t="0" r="5080" b="6350"/>
            <wp:docPr id="4107" name="Picture 1">
              <a:extLst xmlns:a="http://schemas.openxmlformats.org/drawingml/2006/main">
                <a:ext uri="{FF2B5EF4-FFF2-40B4-BE49-F238E27FC236}">
                  <a16:creationId xmlns:a16="http://schemas.microsoft.com/office/drawing/2014/main" id="{DD5E204C-3F67-884C-B987-5699847DCB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D5E204C-3F67-884C-B987-5699847DCBF6}"/>
                        </a:ext>
                      </a:extLst>
                    </pic:cNvPr>
                    <pic:cNvPicPr>
                      <a:picLocks noChangeAspect="1"/>
                    </pic:cNvPicPr>
                  </pic:nvPicPr>
                  <pic:blipFill>
                    <a:blip r:embed="rId67"/>
                    <a:stretch>
                      <a:fillRect/>
                    </a:stretch>
                  </pic:blipFill>
                  <pic:spPr>
                    <a:xfrm>
                      <a:off x="0" y="0"/>
                      <a:ext cx="2519816" cy="3428749"/>
                    </a:xfrm>
                    <a:prstGeom prst="rect">
                      <a:avLst/>
                    </a:prstGeom>
                  </pic:spPr>
                </pic:pic>
              </a:graphicData>
            </a:graphic>
          </wp:inline>
        </w:drawing>
      </w:r>
    </w:p>
    <w:p w14:paraId="3FA64ED0" w14:textId="4F26D77B" w:rsidR="004C76D1" w:rsidRDefault="004C76D1" w:rsidP="004C76D1">
      <w:pPr>
        <w:ind w:left="360"/>
        <w:jc w:val="center"/>
      </w:pPr>
      <w:r w:rsidRPr="004C76D1">
        <w:rPr>
          <w:noProof/>
          <w:lang w:val="en-US" w:eastAsia="en-US"/>
        </w:rPr>
        <w:drawing>
          <wp:inline distT="0" distB="0" distL="0" distR="0" wp14:anchorId="07BB84C2" wp14:editId="65C69569">
            <wp:extent cx="4782942" cy="4561016"/>
            <wp:effectExtent l="0" t="0" r="5080" b="0"/>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1379"/>
                    <a:stretch/>
                  </pic:blipFill>
                  <pic:spPr bwMode="auto">
                    <a:xfrm>
                      <a:off x="0" y="0"/>
                      <a:ext cx="4825569" cy="4601665"/>
                    </a:xfrm>
                    <a:prstGeom prst="rect">
                      <a:avLst/>
                    </a:prstGeom>
                    <a:ln>
                      <a:noFill/>
                    </a:ln>
                    <a:extLst>
                      <a:ext uri="{53640926-AAD7-44D8-BBD7-CCE9431645EC}">
                        <a14:shadowObscured xmlns:a14="http://schemas.microsoft.com/office/drawing/2010/main"/>
                      </a:ext>
                    </a:extLst>
                  </pic:spPr>
                </pic:pic>
              </a:graphicData>
            </a:graphic>
          </wp:inline>
        </w:drawing>
      </w:r>
    </w:p>
    <w:p w14:paraId="202556C9" w14:textId="753B8C62" w:rsidR="009404FB" w:rsidRDefault="009404FB" w:rsidP="009404FB">
      <w:pPr>
        <w:pStyle w:val="Caption"/>
        <w:jc w:val="center"/>
      </w:pPr>
      <w:r>
        <w:t>20x10 Optimization Run in Refinery</w:t>
      </w:r>
    </w:p>
    <w:p w14:paraId="420F7D24" w14:textId="67409C87" w:rsidR="00865494" w:rsidRDefault="00865494" w:rsidP="004C76D1">
      <w:pPr>
        <w:ind w:left="360"/>
        <w:jc w:val="center"/>
      </w:pPr>
    </w:p>
    <w:p w14:paraId="1602697E" w14:textId="3B2B361D" w:rsidR="00865494" w:rsidRDefault="00865494" w:rsidP="00865494">
      <w:pPr>
        <w:pStyle w:val="Heading3"/>
      </w:pPr>
      <w:r>
        <w:t>Example 4: Open Office Layout</w:t>
      </w:r>
    </w:p>
    <w:p w14:paraId="066E554F" w14:textId="2D3C7BCD" w:rsidR="00437B16" w:rsidRPr="00437B16" w:rsidRDefault="00865494" w:rsidP="00437B16">
      <w:pPr>
        <w:rPr>
          <w:rFonts w:cs="Arial"/>
          <w:lang w:val="en-US"/>
        </w:rPr>
      </w:pPr>
      <w:r>
        <w:rPr>
          <w:rFonts w:cs="Arial"/>
          <w:lang w:val="en-US"/>
        </w:rPr>
        <w:t xml:space="preserve">This </w:t>
      </w:r>
      <w:r w:rsidR="00437B16">
        <w:rPr>
          <w:rFonts w:cs="Arial"/>
          <w:lang w:val="en-US"/>
        </w:rPr>
        <w:t>script</w:t>
      </w:r>
      <w:r>
        <w:rPr>
          <w:rFonts w:cs="Arial"/>
          <w:lang w:val="en-US"/>
        </w:rPr>
        <w:t xml:space="preserve"> lay</w:t>
      </w:r>
      <w:r w:rsidR="00437B16">
        <w:rPr>
          <w:rFonts w:cs="Arial"/>
          <w:lang w:val="en-US"/>
        </w:rPr>
        <w:t>s</w:t>
      </w:r>
      <w:r>
        <w:rPr>
          <w:rFonts w:cs="Arial"/>
          <w:lang w:val="en-US"/>
        </w:rPr>
        <w:t xml:space="preserve"> out desks given a Room element coming from Revit.</w:t>
      </w:r>
      <w:r w:rsidR="00437B16">
        <w:rPr>
          <w:rFonts w:cs="Arial"/>
          <w:lang w:val="en-US"/>
        </w:rPr>
        <w:t xml:space="preserve">  In this study we will l</w:t>
      </w:r>
      <w:r w:rsidR="00437B16" w:rsidRPr="00437B16">
        <w:rPr>
          <w:rFonts w:cs="Arial"/>
          <w:lang w:val="en-US"/>
        </w:rPr>
        <w:t xml:space="preserve">ook at desk layouts that gives us the most desks but also the most private desks while maximizing desk area per person and </w:t>
      </w:r>
      <w:r w:rsidR="00437B16">
        <w:rPr>
          <w:rFonts w:cs="Arial"/>
          <w:lang w:val="en-US"/>
        </w:rPr>
        <w:t>maximizing</w:t>
      </w:r>
      <w:r w:rsidR="00437B16" w:rsidRPr="00437B16">
        <w:rPr>
          <w:rFonts w:cs="Arial"/>
          <w:lang w:val="en-US"/>
        </w:rPr>
        <w:t xml:space="preserve"> space</w:t>
      </w:r>
      <w:r w:rsidR="00437B16">
        <w:rPr>
          <w:rFonts w:cs="Arial"/>
          <w:lang w:val="en-US"/>
        </w:rPr>
        <w:t xml:space="preserve"> utilization</w:t>
      </w:r>
      <w:r w:rsidR="00437B16" w:rsidRPr="00437B16">
        <w:rPr>
          <w:rFonts w:cs="Arial"/>
          <w:lang w:val="en-US"/>
        </w:rPr>
        <w:t>.</w:t>
      </w:r>
    </w:p>
    <w:p w14:paraId="51CB7C68" w14:textId="77777777" w:rsidR="00437B16" w:rsidRPr="00437B16" w:rsidRDefault="00437B16" w:rsidP="00437B16">
      <w:pPr>
        <w:numPr>
          <w:ilvl w:val="0"/>
          <w:numId w:val="36"/>
        </w:numPr>
        <w:rPr>
          <w:rFonts w:cs="Arial"/>
          <w:lang w:val="en-US"/>
        </w:rPr>
      </w:pPr>
      <w:r w:rsidRPr="00437B16">
        <w:rPr>
          <w:rFonts w:cs="Arial"/>
          <w:lang w:val="en-US"/>
        </w:rPr>
        <w:t>Variable Inputs:</w:t>
      </w:r>
    </w:p>
    <w:p w14:paraId="06709147" w14:textId="77777777" w:rsidR="00437B16" w:rsidRPr="00437B16" w:rsidRDefault="00437B16" w:rsidP="00437B16">
      <w:pPr>
        <w:numPr>
          <w:ilvl w:val="1"/>
          <w:numId w:val="36"/>
        </w:numPr>
        <w:rPr>
          <w:rFonts w:cs="Arial"/>
          <w:lang w:val="en-US"/>
        </w:rPr>
      </w:pPr>
      <w:r w:rsidRPr="00437B16">
        <w:rPr>
          <w:rFonts w:cs="Arial"/>
          <w:lang w:val="en-US"/>
        </w:rPr>
        <w:t>Edge to start layout</w:t>
      </w:r>
    </w:p>
    <w:p w14:paraId="27820F0F" w14:textId="77777777" w:rsidR="00437B16" w:rsidRPr="00437B16" w:rsidRDefault="00437B16" w:rsidP="00437B16">
      <w:pPr>
        <w:numPr>
          <w:ilvl w:val="1"/>
          <w:numId w:val="36"/>
        </w:numPr>
        <w:rPr>
          <w:rFonts w:cs="Arial"/>
          <w:lang w:val="en-US"/>
        </w:rPr>
      </w:pPr>
      <w:r w:rsidRPr="00437B16">
        <w:rPr>
          <w:rFonts w:cs="Arial"/>
          <w:lang w:val="en-US"/>
        </w:rPr>
        <w:t>Desk rotation</w:t>
      </w:r>
    </w:p>
    <w:p w14:paraId="43888A1E" w14:textId="77777777" w:rsidR="00437B16" w:rsidRPr="00437B16" w:rsidRDefault="00437B16" w:rsidP="00437B16">
      <w:pPr>
        <w:numPr>
          <w:ilvl w:val="1"/>
          <w:numId w:val="36"/>
        </w:numPr>
        <w:rPr>
          <w:rFonts w:cs="Arial"/>
          <w:lang w:val="en-US"/>
        </w:rPr>
      </w:pPr>
      <w:r w:rsidRPr="00437B16">
        <w:rPr>
          <w:rFonts w:cs="Arial"/>
          <w:lang w:val="en-US"/>
        </w:rPr>
        <w:t>Position on room surface</w:t>
      </w:r>
    </w:p>
    <w:p w14:paraId="6827684E" w14:textId="77777777" w:rsidR="00437B16" w:rsidRPr="00437B16" w:rsidRDefault="00437B16" w:rsidP="00437B16">
      <w:pPr>
        <w:numPr>
          <w:ilvl w:val="1"/>
          <w:numId w:val="36"/>
        </w:numPr>
        <w:rPr>
          <w:rFonts w:cs="Arial"/>
          <w:lang w:val="en-US"/>
        </w:rPr>
      </w:pPr>
      <w:r w:rsidRPr="00437B16">
        <w:rPr>
          <w:rFonts w:cs="Arial"/>
          <w:lang w:val="en-US"/>
        </w:rPr>
        <w:t xml:space="preserve">Desk clearance </w:t>
      </w:r>
    </w:p>
    <w:p w14:paraId="4AD95625" w14:textId="77777777" w:rsidR="00437B16" w:rsidRPr="00437B16" w:rsidRDefault="00437B16" w:rsidP="00437B16">
      <w:pPr>
        <w:numPr>
          <w:ilvl w:val="1"/>
          <w:numId w:val="36"/>
        </w:numPr>
        <w:rPr>
          <w:rFonts w:cs="Arial"/>
          <w:lang w:val="en-US"/>
        </w:rPr>
      </w:pPr>
      <w:r w:rsidRPr="00437B16">
        <w:rPr>
          <w:rFonts w:cs="Arial"/>
          <w:lang w:val="en-US"/>
        </w:rPr>
        <w:t>End offset</w:t>
      </w:r>
    </w:p>
    <w:p w14:paraId="0ECAB32B" w14:textId="77777777" w:rsidR="00437B16" w:rsidRPr="00437B16" w:rsidRDefault="00437B16" w:rsidP="00437B16">
      <w:pPr>
        <w:numPr>
          <w:ilvl w:val="0"/>
          <w:numId w:val="36"/>
        </w:numPr>
        <w:rPr>
          <w:rFonts w:cs="Arial"/>
          <w:lang w:val="en-US"/>
        </w:rPr>
      </w:pPr>
      <w:r w:rsidRPr="00437B16">
        <w:rPr>
          <w:rFonts w:cs="Arial"/>
          <w:lang w:val="en-US"/>
        </w:rPr>
        <w:t>Goals:</w:t>
      </w:r>
    </w:p>
    <w:p w14:paraId="1148376A" w14:textId="77777777" w:rsidR="00437B16" w:rsidRPr="00437B16" w:rsidRDefault="00437B16" w:rsidP="00437B16">
      <w:pPr>
        <w:numPr>
          <w:ilvl w:val="1"/>
          <w:numId w:val="36"/>
        </w:numPr>
        <w:rPr>
          <w:rFonts w:cs="Arial"/>
          <w:lang w:val="en-US"/>
        </w:rPr>
      </w:pPr>
      <w:r w:rsidRPr="00437B16">
        <w:rPr>
          <w:rFonts w:cs="Arial"/>
          <w:lang w:val="en-US"/>
        </w:rPr>
        <w:t>Maximize number of desks</w:t>
      </w:r>
    </w:p>
    <w:p w14:paraId="1A82993A" w14:textId="77777777" w:rsidR="00437B16" w:rsidRPr="00437B16" w:rsidRDefault="00437B16" w:rsidP="00437B16">
      <w:pPr>
        <w:numPr>
          <w:ilvl w:val="1"/>
          <w:numId w:val="36"/>
        </w:numPr>
        <w:rPr>
          <w:rFonts w:cs="Arial"/>
          <w:lang w:val="en-US"/>
        </w:rPr>
      </w:pPr>
      <w:r w:rsidRPr="00437B16">
        <w:rPr>
          <w:rFonts w:cs="Arial"/>
          <w:lang w:val="en-US"/>
        </w:rPr>
        <w:t>Maximize desk area per person</w:t>
      </w:r>
    </w:p>
    <w:p w14:paraId="07710680" w14:textId="77777777" w:rsidR="00437B16" w:rsidRDefault="00437B16" w:rsidP="00437B16">
      <w:pPr>
        <w:numPr>
          <w:ilvl w:val="1"/>
          <w:numId w:val="36"/>
        </w:numPr>
        <w:rPr>
          <w:rFonts w:cs="Arial"/>
          <w:lang w:val="en-US"/>
        </w:rPr>
      </w:pPr>
      <w:r w:rsidRPr="00437B16">
        <w:rPr>
          <w:rFonts w:cs="Arial"/>
          <w:lang w:val="en-US"/>
        </w:rPr>
        <w:t>Minimize unutilized space</w:t>
      </w:r>
    </w:p>
    <w:p w14:paraId="67AF855B" w14:textId="0E590066" w:rsidR="00437B16" w:rsidRPr="00437B16" w:rsidRDefault="00437B16" w:rsidP="00437B16">
      <w:pPr>
        <w:numPr>
          <w:ilvl w:val="1"/>
          <w:numId w:val="36"/>
        </w:numPr>
        <w:rPr>
          <w:rFonts w:cs="Arial"/>
          <w:lang w:val="en-US"/>
        </w:rPr>
      </w:pPr>
      <w:r w:rsidRPr="00437B16">
        <w:rPr>
          <w:rFonts w:cs="Arial"/>
          <w:lang w:val="en-US"/>
        </w:rPr>
        <w:t>Maximize number of private desks</w:t>
      </w:r>
    </w:p>
    <w:p w14:paraId="6D3CE65F" w14:textId="77777777" w:rsidR="00865494" w:rsidRDefault="00865494" w:rsidP="00865494">
      <w:pPr>
        <w:rPr>
          <w:rFonts w:cs="Arial"/>
        </w:rPr>
      </w:pPr>
    </w:p>
    <w:p w14:paraId="545EA9BF" w14:textId="6DDEF4D0" w:rsidR="00865494" w:rsidRDefault="00865494" w:rsidP="00865494">
      <w:pPr>
        <w:rPr>
          <w:rFonts w:cs="Arial"/>
        </w:rPr>
      </w:pPr>
      <w:r>
        <w:rPr>
          <w:rFonts w:cs="Arial"/>
        </w:rPr>
        <w:t xml:space="preserve">Once again, the graph contains the same </w:t>
      </w:r>
      <w:r w:rsidR="00437B16">
        <w:rPr>
          <w:rFonts w:cs="Arial"/>
        </w:rPr>
        <w:t>sections</w:t>
      </w:r>
      <w:r>
        <w:rPr>
          <w:rFonts w:cs="Arial"/>
        </w:rPr>
        <w:t xml:space="preserve"> as our previous example</w:t>
      </w:r>
      <w:r w:rsidR="002D26EB">
        <w:rPr>
          <w:rFonts w:cs="Arial"/>
        </w:rPr>
        <w:t>s</w:t>
      </w:r>
      <w:r>
        <w:rPr>
          <w:rFonts w:cs="Arial"/>
        </w:rPr>
        <w:t>:</w:t>
      </w:r>
    </w:p>
    <w:p w14:paraId="34C1C7B4" w14:textId="18624B15" w:rsidR="00865494" w:rsidRDefault="00437B16" w:rsidP="00437B16">
      <w:r w:rsidRPr="00437B16">
        <w:rPr>
          <w:noProof/>
          <w:lang w:val="en-US" w:eastAsia="en-US"/>
        </w:rPr>
        <w:drawing>
          <wp:inline distT="0" distB="0" distL="0" distR="0" wp14:anchorId="5E4AB896" wp14:editId="67ED5EFF">
            <wp:extent cx="6716861" cy="3212984"/>
            <wp:effectExtent l="0" t="0" r="190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725774" cy="3217248"/>
                    </a:xfrm>
                    <a:prstGeom prst="rect">
                      <a:avLst/>
                    </a:prstGeom>
                  </pic:spPr>
                </pic:pic>
              </a:graphicData>
            </a:graphic>
          </wp:inline>
        </w:drawing>
      </w:r>
    </w:p>
    <w:p w14:paraId="0DE7346E" w14:textId="79D32498" w:rsidR="00437B16" w:rsidRDefault="00437B16" w:rsidP="00437B16"/>
    <w:p w14:paraId="342FC3BF" w14:textId="1D62B1DF" w:rsidR="00437B16" w:rsidRDefault="00437B16" w:rsidP="00437B16">
      <w:r>
        <w:t>Let’s look at each section:</w:t>
      </w:r>
    </w:p>
    <w:p w14:paraId="11A0B449" w14:textId="77777777" w:rsidR="00437B16" w:rsidRDefault="00437B16" w:rsidP="00437B16">
      <w:pPr>
        <w:pStyle w:val="ListParagraph"/>
        <w:numPr>
          <w:ilvl w:val="0"/>
          <w:numId w:val="37"/>
        </w:numPr>
      </w:pPr>
      <w:r>
        <w:t xml:space="preserve">Inputs: The first input is a Room element coming from Revit. This gets remembered for use in Refinery. </w:t>
      </w:r>
    </w:p>
    <w:p w14:paraId="407EFD5A" w14:textId="6538124D" w:rsidR="00437B16" w:rsidRDefault="00437B16" w:rsidP="00437B16">
      <w:pPr>
        <w:ind w:left="360"/>
        <w:jc w:val="center"/>
      </w:pPr>
      <w:r w:rsidRPr="00437B16">
        <w:rPr>
          <w:noProof/>
          <w:lang w:val="en-US" w:eastAsia="en-US"/>
        </w:rPr>
        <w:lastRenderedPageBreak/>
        <w:drawing>
          <wp:inline distT="0" distB="0" distL="0" distR="0" wp14:anchorId="4730DA06" wp14:editId="6A9AB34E">
            <wp:extent cx="3787944" cy="2508594"/>
            <wp:effectExtent l="0" t="0" r="0" b="6350"/>
            <wp:docPr id="18" name="Picture 1">
              <a:extLst xmlns:a="http://schemas.openxmlformats.org/drawingml/2006/main">
                <a:ext uri="{FF2B5EF4-FFF2-40B4-BE49-F238E27FC236}">
                  <a16:creationId xmlns:a16="http://schemas.microsoft.com/office/drawing/2014/main" id="{B5A17C72-7B49-D54F-9267-26E15D8FC1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5A17C72-7B49-D54F-9267-26E15D8FC15C}"/>
                        </a:ext>
                      </a:extLst>
                    </pic:cNvPr>
                    <pic:cNvPicPr>
                      <a:picLocks noChangeAspect="1"/>
                    </pic:cNvPicPr>
                  </pic:nvPicPr>
                  <pic:blipFill>
                    <a:blip r:embed="rId70"/>
                    <a:stretch>
                      <a:fillRect/>
                    </a:stretch>
                  </pic:blipFill>
                  <pic:spPr>
                    <a:xfrm>
                      <a:off x="0" y="0"/>
                      <a:ext cx="3826052" cy="2533831"/>
                    </a:xfrm>
                    <a:prstGeom prst="rect">
                      <a:avLst/>
                    </a:prstGeom>
                  </pic:spPr>
                </pic:pic>
              </a:graphicData>
            </a:graphic>
          </wp:inline>
        </w:drawing>
      </w:r>
    </w:p>
    <w:p w14:paraId="6E4E7779" w14:textId="5FF7E040" w:rsidR="00437B16" w:rsidRDefault="00437B16" w:rsidP="00437B16">
      <w:pPr>
        <w:ind w:left="360" w:firstLine="360"/>
      </w:pPr>
      <w:r>
        <w:t xml:space="preserve">The next 2 groups of inputs are divided into variable and no variable inputs for clarity.  The sliders in the first group are set to “Is Input” </w:t>
      </w:r>
      <w:r w:rsidRPr="00437B16">
        <w:rPr>
          <w:b/>
          <w:bCs/>
        </w:rPr>
        <w:t>on</w:t>
      </w:r>
      <w:r>
        <w:t xml:space="preserve"> via the context menu. These are the inputs that we want to vary in our study.</w:t>
      </w:r>
    </w:p>
    <w:p w14:paraId="4362F1D5" w14:textId="4AFC0456" w:rsidR="00850632" w:rsidRDefault="00850632" w:rsidP="00850632">
      <w:pPr>
        <w:ind w:left="360" w:firstLine="360"/>
        <w:jc w:val="center"/>
      </w:pPr>
      <w:r w:rsidRPr="00850632">
        <w:rPr>
          <w:noProof/>
          <w:lang w:val="en-US" w:eastAsia="en-US"/>
        </w:rPr>
        <w:drawing>
          <wp:inline distT="0" distB="0" distL="0" distR="0" wp14:anchorId="3BD39CB0" wp14:editId="1922113D">
            <wp:extent cx="3432175" cy="2947830"/>
            <wp:effectExtent l="0" t="0" r="0" b="0"/>
            <wp:docPr id="19" name="Picture 1">
              <a:extLst xmlns:a="http://schemas.openxmlformats.org/drawingml/2006/main">
                <a:ext uri="{FF2B5EF4-FFF2-40B4-BE49-F238E27FC236}">
                  <a16:creationId xmlns:a16="http://schemas.microsoft.com/office/drawing/2014/main" id="{E5F48E43-0EED-D248-AAC7-656CD08B7C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5F48E43-0EED-D248-AAC7-656CD08B7C87}"/>
                        </a:ext>
                      </a:extLst>
                    </pic:cNvPr>
                    <pic:cNvPicPr>
                      <a:picLocks noChangeAspect="1"/>
                    </pic:cNvPicPr>
                  </pic:nvPicPr>
                  <pic:blipFill rotWithShape="1">
                    <a:blip r:embed="rId71"/>
                    <a:srcRect t="45300"/>
                    <a:stretch/>
                  </pic:blipFill>
                  <pic:spPr bwMode="auto">
                    <a:xfrm>
                      <a:off x="0" y="0"/>
                      <a:ext cx="3456312" cy="2968561"/>
                    </a:xfrm>
                    <a:prstGeom prst="rect">
                      <a:avLst/>
                    </a:prstGeom>
                    <a:ln>
                      <a:noFill/>
                    </a:ln>
                    <a:extLst>
                      <a:ext uri="{53640926-AAD7-44D8-BBD7-CCE9431645EC}">
                        <a14:shadowObscured xmlns:a14="http://schemas.microsoft.com/office/drawing/2010/main"/>
                      </a:ext>
                    </a:extLst>
                  </pic:spPr>
                </pic:pic>
              </a:graphicData>
            </a:graphic>
          </wp:inline>
        </w:drawing>
      </w:r>
    </w:p>
    <w:p w14:paraId="413F3367" w14:textId="57CC952D" w:rsidR="00850632" w:rsidRDefault="00850632" w:rsidP="00850632">
      <w:pPr>
        <w:pStyle w:val="Caption"/>
        <w:jc w:val="center"/>
      </w:pPr>
      <w:r>
        <w:t>Variable Input Parameters</w:t>
      </w:r>
    </w:p>
    <w:p w14:paraId="6141E6A9" w14:textId="383ABAA3" w:rsidR="00437B16" w:rsidRDefault="00437B16" w:rsidP="00437B16">
      <w:pPr>
        <w:ind w:left="360" w:firstLine="360"/>
      </w:pPr>
    </w:p>
    <w:p w14:paraId="4016BF81" w14:textId="16E6353B" w:rsidR="00437B16" w:rsidRDefault="00437B16" w:rsidP="00437B16">
      <w:pPr>
        <w:ind w:left="360" w:firstLine="360"/>
      </w:pPr>
      <w:r>
        <w:t>The sliders in the second group are se</w:t>
      </w:r>
      <w:r w:rsidR="00DC3D04">
        <w:t>t</w:t>
      </w:r>
      <w:r>
        <w:t xml:space="preserve"> to “Is Input” </w:t>
      </w:r>
      <w:r w:rsidRPr="00437B16">
        <w:rPr>
          <w:b/>
          <w:bCs/>
        </w:rPr>
        <w:t>off</w:t>
      </w:r>
      <w:r>
        <w:t xml:space="preserve"> via the context menu. These are inputs that we want to remain constant during the study.  Inputs can be changed to vary or stay constant by setting the “Is Input” flag in Dynamo or changing the variation option in Refinery. </w:t>
      </w:r>
    </w:p>
    <w:p w14:paraId="5E691B79" w14:textId="77777777" w:rsidR="00850632" w:rsidRDefault="00850632" w:rsidP="00437B16">
      <w:pPr>
        <w:ind w:left="360" w:firstLine="360"/>
      </w:pPr>
    </w:p>
    <w:p w14:paraId="7DA680A4" w14:textId="54B5117A" w:rsidR="00850632" w:rsidRDefault="00850632" w:rsidP="00850632">
      <w:pPr>
        <w:ind w:left="360" w:firstLine="360"/>
        <w:jc w:val="center"/>
      </w:pPr>
      <w:r w:rsidRPr="00850632">
        <w:rPr>
          <w:noProof/>
          <w:lang w:val="en-US" w:eastAsia="en-US"/>
        </w:rPr>
        <w:lastRenderedPageBreak/>
        <w:drawing>
          <wp:inline distT="0" distB="0" distL="0" distR="0" wp14:anchorId="3BE9771A" wp14:editId="60666EC9">
            <wp:extent cx="4095629" cy="2092995"/>
            <wp:effectExtent l="0" t="0" r="0" b="2540"/>
            <wp:docPr id="20" name="Picture 1">
              <a:extLst xmlns:a="http://schemas.openxmlformats.org/drawingml/2006/main">
                <a:ext uri="{FF2B5EF4-FFF2-40B4-BE49-F238E27FC236}">
                  <a16:creationId xmlns:a16="http://schemas.microsoft.com/office/drawing/2014/main" id="{B89D23C5-A336-6D4D-97CC-D2C621C9BD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89D23C5-A336-6D4D-97CC-D2C621C9BD07}"/>
                        </a:ext>
                      </a:extLst>
                    </pic:cNvPr>
                    <pic:cNvPicPr>
                      <a:picLocks noChangeAspect="1"/>
                    </pic:cNvPicPr>
                  </pic:nvPicPr>
                  <pic:blipFill rotWithShape="1">
                    <a:blip r:embed="rId72"/>
                    <a:srcRect t="50521"/>
                    <a:stretch/>
                  </pic:blipFill>
                  <pic:spPr bwMode="auto">
                    <a:xfrm>
                      <a:off x="0" y="0"/>
                      <a:ext cx="4127456" cy="2109260"/>
                    </a:xfrm>
                    <a:prstGeom prst="rect">
                      <a:avLst/>
                    </a:prstGeom>
                    <a:ln>
                      <a:noFill/>
                    </a:ln>
                    <a:extLst>
                      <a:ext uri="{53640926-AAD7-44D8-BBD7-CCE9431645EC}">
                        <a14:shadowObscured xmlns:a14="http://schemas.microsoft.com/office/drawing/2010/main"/>
                      </a:ext>
                    </a:extLst>
                  </pic:spPr>
                </pic:pic>
              </a:graphicData>
            </a:graphic>
          </wp:inline>
        </w:drawing>
      </w:r>
    </w:p>
    <w:p w14:paraId="416C4F4F" w14:textId="5CE04BAA" w:rsidR="00850632" w:rsidRDefault="00850632" w:rsidP="00850632">
      <w:pPr>
        <w:pStyle w:val="Caption"/>
        <w:jc w:val="center"/>
      </w:pPr>
      <w:r>
        <w:t>Non-variable Input Parameters</w:t>
      </w:r>
    </w:p>
    <w:p w14:paraId="2BD528AC" w14:textId="623B9ECD" w:rsidR="00ED3EF7" w:rsidRDefault="00850632" w:rsidP="00865494">
      <w:pPr>
        <w:ind w:left="360"/>
      </w:pPr>
      <w:r>
        <w:t xml:space="preserve">Be sure to consider how the maximum, minimum and step values are set for the range of your sliders so that you can limit the results to desirable values. For example, here, the rotation step value is set to 15 with a range of -90 to 90 so that the system won’t return many options with tiny rotation changes. </w:t>
      </w:r>
    </w:p>
    <w:p w14:paraId="24480474" w14:textId="6EC5B72E" w:rsidR="00850632" w:rsidRDefault="00850632" w:rsidP="00850632">
      <w:pPr>
        <w:pStyle w:val="ListParagraph"/>
      </w:pPr>
    </w:p>
    <w:p w14:paraId="5F9C458C" w14:textId="15711237" w:rsidR="00850632" w:rsidRDefault="00850632" w:rsidP="00850632">
      <w:pPr>
        <w:pStyle w:val="ListParagraph"/>
        <w:numPr>
          <w:ilvl w:val="0"/>
          <w:numId w:val="37"/>
        </w:numPr>
      </w:pPr>
      <w:r>
        <w:t>Geometry – The green section of the graph contains nodes which create the desk layouts based on the room geometry coming from Revit.  Open the graph to explore in more detail, but the basic idea is to process and display the room geometry coming from Revit. Then define a system of datums based off of this geometry.  Next</w:t>
      </w:r>
      <w:ins w:id="79" w:author="Matt Jezyk" w:date="2019-07-10T17:26:00Z">
        <w:r w:rsidR="00EA1FA3">
          <w:t>,</w:t>
        </w:r>
      </w:ins>
      <w:r>
        <w:t xml:space="preserve"> runs of desks can be divided into construction planes for hosting each desk.  </w:t>
      </w:r>
      <w:r w:rsidR="009477B9">
        <w:t>Then the desk geometry and clearance rectangles can be drawn. Finally, the geometry is compared against the room boundaries and any conflicts are removed.</w:t>
      </w:r>
    </w:p>
    <w:p w14:paraId="32115FFD" w14:textId="40A5B387" w:rsidR="00850632" w:rsidRDefault="00850632" w:rsidP="00850632">
      <w:pPr>
        <w:pStyle w:val="ListParagraph"/>
        <w:ind w:left="0"/>
        <w:jc w:val="center"/>
      </w:pPr>
      <w:r w:rsidRPr="00850632">
        <w:rPr>
          <w:noProof/>
          <w:lang w:val="en-US" w:eastAsia="en-US"/>
        </w:rPr>
        <w:drawing>
          <wp:inline distT="0" distB="0" distL="0" distR="0" wp14:anchorId="3DF9C648" wp14:editId="2FC7112B">
            <wp:extent cx="6480810" cy="3134995"/>
            <wp:effectExtent l="0" t="0" r="0" b="1905"/>
            <wp:docPr id="21" name="Picture 1">
              <a:extLst xmlns:a="http://schemas.openxmlformats.org/drawingml/2006/main">
                <a:ext uri="{FF2B5EF4-FFF2-40B4-BE49-F238E27FC236}">
                  <a16:creationId xmlns:a16="http://schemas.microsoft.com/office/drawing/2014/main" id="{CAB95EE0-BC3B-F940-BF2B-BAB4D77EB2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AB95EE0-BC3B-F940-BF2B-BAB4D77EB299}"/>
                        </a:ext>
                      </a:extLst>
                    </pic:cNvPr>
                    <pic:cNvPicPr>
                      <a:picLocks noChangeAspect="1"/>
                    </pic:cNvPicPr>
                  </pic:nvPicPr>
                  <pic:blipFill>
                    <a:blip r:embed="rId73"/>
                    <a:stretch>
                      <a:fillRect/>
                    </a:stretch>
                  </pic:blipFill>
                  <pic:spPr>
                    <a:xfrm>
                      <a:off x="0" y="0"/>
                      <a:ext cx="6480810" cy="3134995"/>
                    </a:xfrm>
                    <a:prstGeom prst="rect">
                      <a:avLst/>
                    </a:prstGeom>
                  </pic:spPr>
                </pic:pic>
              </a:graphicData>
            </a:graphic>
          </wp:inline>
        </w:drawing>
      </w:r>
    </w:p>
    <w:p w14:paraId="2FE51A3C" w14:textId="5BA96534" w:rsidR="009477B9" w:rsidRDefault="009477B9" w:rsidP="009477B9">
      <w:pPr>
        <w:pStyle w:val="Caption"/>
        <w:jc w:val="center"/>
      </w:pPr>
      <w:r>
        <w:t>Geometry section of OpenOfficeLayout.dyn</w:t>
      </w:r>
    </w:p>
    <w:p w14:paraId="22DE521B" w14:textId="4600A66E" w:rsidR="00850632" w:rsidRDefault="00850632" w:rsidP="00865494">
      <w:pPr>
        <w:ind w:left="360"/>
      </w:pPr>
    </w:p>
    <w:p w14:paraId="4146BB14" w14:textId="11CCB256" w:rsidR="009477B9" w:rsidRDefault="009477B9" w:rsidP="009477B9">
      <w:pPr>
        <w:pStyle w:val="ListParagraph"/>
        <w:numPr>
          <w:ilvl w:val="0"/>
          <w:numId w:val="37"/>
        </w:numPr>
      </w:pPr>
      <w:r>
        <w:lastRenderedPageBreak/>
        <w:t xml:space="preserve">Evaluators.  In the orange section of the scripts, the designs are evaluated against our established goals.  The first orange section counts the number of desks, calculates the Total Area per Person and the Area Utilization.  These nicknamed watch nodes are all set as “Is Output” so that Refinery will recognize them as outputs. </w:t>
      </w:r>
    </w:p>
    <w:p w14:paraId="675FA1BD" w14:textId="74E23819" w:rsidR="009477B9" w:rsidRDefault="009477B9" w:rsidP="009477B9">
      <w:pPr>
        <w:ind w:left="360"/>
        <w:jc w:val="center"/>
      </w:pPr>
      <w:r w:rsidRPr="009477B9">
        <w:rPr>
          <w:noProof/>
          <w:lang w:val="en-US" w:eastAsia="en-US"/>
        </w:rPr>
        <w:drawing>
          <wp:inline distT="0" distB="0" distL="0" distR="0" wp14:anchorId="2BD6D8F8" wp14:editId="251DFFAD">
            <wp:extent cx="6480810" cy="24701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80810" cy="2470150"/>
                    </a:xfrm>
                    <a:prstGeom prst="rect">
                      <a:avLst/>
                    </a:prstGeom>
                  </pic:spPr>
                </pic:pic>
              </a:graphicData>
            </a:graphic>
          </wp:inline>
        </w:drawing>
      </w:r>
    </w:p>
    <w:p w14:paraId="6D1B71FE" w14:textId="1EEA3C94" w:rsidR="009477B9" w:rsidRDefault="009477B9" w:rsidP="009477B9">
      <w:pPr>
        <w:pStyle w:val="Caption"/>
        <w:jc w:val="center"/>
      </w:pPr>
      <w:r>
        <w:t>Desk Layout metrics</w:t>
      </w:r>
    </w:p>
    <w:p w14:paraId="674F8C84" w14:textId="105EB65D" w:rsidR="009477B9" w:rsidRDefault="009477B9" w:rsidP="009477B9">
      <w:pPr>
        <w:ind w:left="360"/>
      </w:pPr>
      <w:r>
        <w:t>In the second orange section, we perform some calculations to count the number of “private desks”.  This calculation does the following:</w:t>
      </w:r>
    </w:p>
    <w:p w14:paraId="577FA8F5" w14:textId="77777777" w:rsidR="009477B9" w:rsidRDefault="009477B9" w:rsidP="009477B9">
      <w:pPr>
        <w:pStyle w:val="ListParagraph"/>
        <w:numPr>
          <w:ilvl w:val="0"/>
          <w:numId w:val="38"/>
        </w:numPr>
      </w:pPr>
      <w:r>
        <w:t>Measure how far each desk is from the other.</w:t>
      </w:r>
      <w:r w:rsidRPr="00ED3EF7">
        <w:t xml:space="preserve"> </w:t>
      </w:r>
    </w:p>
    <w:p w14:paraId="2A17ABCE" w14:textId="3109537D" w:rsidR="009477B9" w:rsidRDefault="009477B9" w:rsidP="009477B9">
      <w:pPr>
        <w:pStyle w:val="ListParagraph"/>
        <w:numPr>
          <w:ilvl w:val="0"/>
          <w:numId w:val="38"/>
        </w:numPr>
      </w:pPr>
      <w:r>
        <w:t>C</w:t>
      </w:r>
      <w:r w:rsidRPr="00ED3EF7">
        <w:t>ount the number of desks that are less than 12' from each</w:t>
      </w:r>
      <w:r>
        <w:t xml:space="preserve"> </w:t>
      </w:r>
      <w:r w:rsidRPr="00ED3EF7">
        <w:t>other</w:t>
      </w:r>
    </w:p>
    <w:p w14:paraId="1ACDBA22" w14:textId="3321CBA0" w:rsidR="009477B9" w:rsidRPr="00C16DD0" w:rsidRDefault="009477B9" w:rsidP="009477B9">
      <w:pPr>
        <w:pStyle w:val="ListParagraph"/>
        <w:numPr>
          <w:ilvl w:val="0"/>
          <w:numId w:val="38"/>
        </w:numPr>
      </w:pPr>
      <w:r>
        <w:t xml:space="preserve">Count the number of </w:t>
      </w:r>
      <w:r w:rsidRPr="00ED3EF7">
        <w:t xml:space="preserve">desks </w:t>
      </w:r>
      <w:r>
        <w:t xml:space="preserve">that </w:t>
      </w:r>
      <w:r w:rsidRPr="00ED3EF7">
        <w:t xml:space="preserve">have less than </w:t>
      </w:r>
      <w:r>
        <w:t>3</w:t>
      </w:r>
      <w:r w:rsidRPr="00ED3EF7">
        <w:t xml:space="preserve"> desks that are less than 12' </w:t>
      </w:r>
      <w:r>
        <w:t>away.</w:t>
      </w:r>
    </w:p>
    <w:p w14:paraId="258F1364" w14:textId="368D5701" w:rsidR="009477B9" w:rsidRDefault="009477B9" w:rsidP="009477B9">
      <w:pPr>
        <w:ind w:left="360"/>
      </w:pPr>
      <w:r>
        <w:t xml:space="preserve"> </w:t>
      </w:r>
    </w:p>
    <w:p w14:paraId="4FDDA257" w14:textId="3199A621" w:rsidR="00ED3EF7" w:rsidRDefault="009477B9" w:rsidP="009477B9">
      <w:pPr>
        <w:ind w:left="360"/>
        <w:jc w:val="center"/>
      </w:pPr>
      <w:r w:rsidRPr="009477B9">
        <w:rPr>
          <w:noProof/>
          <w:lang w:val="en-US" w:eastAsia="en-US"/>
        </w:rPr>
        <w:drawing>
          <wp:inline distT="0" distB="0" distL="0" distR="0" wp14:anchorId="3370BB86" wp14:editId="44FDB8D7">
            <wp:extent cx="6480810" cy="20085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80810" cy="2008505"/>
                    </a:xfrm>
                    <a:prstGeom prst="rect">
                      <a:avLst/>
                    </a:prstGeom>
                  </pic:spPr>
                </pic:pic>
              </a:graphicData>
            </a:graphic>
          </wp:inline>
        </w:drawing>
      </w:r>
    </w:p>
    <w:p w14:paraId="6E8711A8" w14:textId="6CCD31EA" w:rsidR="00EE2C25" w:rsidRDefault="00EE2C25" w:rsidP="00D504D7">
      <w:pPr>
        <w:ind w:left="360"/>
      </w:pPr>
      <w:r>
        <w:t xml:space="preserve">Note that </w:t>
      </w:r>
      <w:r w:rsidR="00FD6041">
        <w:t>b</w:t>
      </w:r>
      <w:r>
        <w:t xml:space="preserve">oth the </w:t>
      </w:r>
      <w:ins w:id="80" w:author="Matt Jezyk" w:date="2019-07-10T17:27:00Z">
        <w:r w:rsidR="00EA1FA3">
          <w:t>“</w:t>
        </w:r>
      </w:ins>
      <w:r>
        <w:t>12</w:t>
      </w:r>
      <w:r w:rsidR="00FD6041">
        <w:t>’</w:t>
      </w:r>
      <w:r>
        <w:t xml:space="preserve"> </w:t>
      </w:r>
      <w:r w:rsidR="00DC3D04">
        <w:t>distance</w:t>
      </w:r>
      <w:ins w:id="81" w:author="Matt Jezyk" w:date="2019-07-10T17:27:00Z">
        <w:r w:rsidR="00EA1FA3">
          <w:t>”</w:t>
        </w:r>
      </w:ins>
      <w:r w:rsidR="00DC3D04">
        <w:t xml:space="preserve"> </w:t>
      </w:r>
      <w:r>
        <w:t xml:space="preserve">and </w:t>
      </w:r>
      <w:ins w:id="82" w:author="Matt Jezyk" w:date="2019-07-10T17:27:00Z">
        <w:r w:rsidR="00EA1FA3">
          <w:t>“</w:t>
        </w:r>
      </w:ins>
      <w:r>
        <w:t>3</w:t>
      </w:r>
      <w:r w:rsidR="00FD6041">
        <w:t xml:space="preserve"> desks within 12’ </w:t>
      </w:r>
      <w:ins w:id="83" w:author="Matt Jezyk" w:date="2019-07-10T17:27:00Z">
        <w:r w:rsidR="00EA1FA3">
          <w:t xml:space="preserve">“ evaluator rules </w:t>
        </w:r>
      </w:ins>
      <w:del w:id="84" w:author="Matt Jezyk" w:date="2019-07-10T17:27:00Z">
        <w:r w:rsidDel="00EA1FA3">
          <w:delText xml:space="preserve"> </w:delText>
        </w:r>
      </w:del>
      <w:r>
        <w:t xml:space="preserve">are somewhat arbitrary. I noticed I could hear my </w:t>
      </w:r>
      <w:r w:rsidR="00FD6041">
        <w:t>neighbours</w:t>
      </w:r>
      <w:r>
        <w:t xml:space="preserve"> if they were at a desk less than 12' away, but I was oblivious to whoever was at a desk more than 12' away. </w:t>
      </w:r>
      <w:r w:rsidR="00D504D7">
        <w:t>But….</w:t>
      </w:r>
      <w:r>
        <w:t>privacy at work is relative.</w:t>
      </w:r>
      <w:r w:rsidR="00D504D7">
        <w:t xml:space="preserve">  Is there white noise in your office?  What kind of work are you doing?  Are you workers doing loud things or talking at their desks? </w:t>
      </w:r>
      <w:r>
        <w:t xml:space="preserve"> Someone who only cares about what shows on screen might be fine sitting within 12’ of 3</w:t>
      </w:r>
      <w:r w:rsidR="00D504D7">
        <w:t xml:space="preserve"> or more</w:t>
      </w:r>
      <w:r>
        <w:t xml:space="preserve"> people, but someone who needs audio privacy might not be ok with being within 12’ of even 1 person.</w:t>
      </w:r>
      <w:r w:rsidR="00D504D7">
        <w:t xml:space="preserve">  For this study, we have defined “Private Desks” as described above.  Let’s see how we can use it to guide design decisions.  </w:t>
      </w:r>
    </w:p>
    <w:p w14:paraId="069439FE" w14:textId="7F818782" w:rsidR="00D504D7" w:rsidRDefault="00D504D7" w:rsidP="00D504D7">
      <w:pPr>
        <w:ind w:left="360"/>
      </w:pPr>
    </w:p>
    <w:p w14:paraId="273875F2" w14:textId="0F8D0ECF" w:rsidR="00D504D7" w:rsidRDefault="00D504D7" w:rsidP="007D1E99">
      <w:r w:rsidRPr="00D504D7">
        <w:rPr>
          <w:noProof/>
          <w:lang w:val="en-US" w:eastAsia="en-US"/>
        </w:rPr>
        <w:drawing>
          <wp:anchor distT="0" distB="0" distL="114300" distR="114300" simplePos="0" relativeHeight="251665408" behindDoc="0" locked="0" layoutInCell="1" allowOverlap="1" wp14:anchorId="1A7ABAD8" wp14:editId="2B9E156E">
            <wp:simplePos x="0" y="0"/>
            <wp:positionH relativeFrom="column">
              <wp:posOffset>392430</wp:posOffset>
            </wp:positionH>
            <wp:positionV relativeFrom="paragraph">
              <wp:posOffset>4857115</wp:posOffset>
            </wp:positionV>
            <wp:extent cx="5266690" cy="2040255"/>
            <wp:effectExtent l="0" t="0" r="3810" b="4445"/>
            <wp:wrapTopAndBottom/>
            <wp:docPr id="39" name="Picture 2">
              <a:extLst xmlns:a="http://schemas.openxmlformats.org/drawingml/2006/main">
                <a:ext uri="{FF2B5EF4-FFF2-40B4-BE49-F238E27FC236}">
                  <a16:creationId xmlns:a16="http://schemas.microsoft.com/office/drawing/2014/main" id="{0117911C-8FB4-014A-A80C-F4D917B7A9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117911C-8FB4-014A-A80C-F4D917B7A97A}"/>
                        </a:ext>
                      </a:extLst>
                    </pic:cNvPr>
                    <pic:cNvPicPr>
                      <a:picLocks noChangeAspect="1"/>
                    </pic:cNvPicPr>
                  </pic:nvPicPr>
                  <pic:blipFill rotWithShape="1">
                    <a:blip r:embed="rId76"/>
                    <a:srcRect r="30769" b="32039"/>
                    <a:stretch/>
                  </pic:blipFill>
                  <pic:spPr>
                    <a:xfrm>
                      <a:off x="0" y="0"/>
                      <a:ext cx="5266690" cy="2040255"/>
                    </a:xfrm>
                    <a:prstGeom prst="rect">
                      <a:avLst/>
                    </a:prstGeom>
                  </pic:spPr>
                </pic:pic>
              </a:graphicData>
            </a:graphic>
          </wp:anchor>
        </w:drawing>
      </w:r>
      <w:r w:rsidRPr="00D504D7">
        <w:rPr>
          <w:noProof/>
          <w:lang w:val="en-US" w:eastAsia="en-US"/>
        </w:rPr>
        <w:drawing>
          <wp:anchor distT="0" distB="0" distL="114300" distR="114300" simplePos="0" relativeHeight="251664384" behindDoc="0" locked="0" layoutInCell="1" allowOverlap="1" wp14:anchorId="23E39E34" wp14:editId="6AA8E21E">
            <wp:simplePos x="0" y="0"/>
            <wp:positionH relativeFrom="column">
              <wp:posOffset>392430</wp:posOffset>
            </wp:positionH>
            <wp:positionV relativeFrom="paragraph">
              <wp:posOffset>1123950</wp:posOffset>
            </wp:positionV>
            <wp:extent cx="5607685" cy="3781425"/>
            <wp:effectExtent l="0" t="0" r="5715" b="3175"/>
            <wp:wrapTopAndBottom/>
            <wp:docPr id="34" name="Picture 1">
              <a:extLst xmlns:a="http://schemas.openxmlformats.org/drawingml/2006/main">
                <a:ext uri="{FF2B5EF4-FFF2-40B4-BE49-F238E27FC236}">
                  <a16:creationId xmlns:a16="http://schemas.microsoft.com/office/drawing/2014/main" id="{675F718C-C5DB-6C46-9255-9A60B038EB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75F718C-C5DB-6C46-9255-9A60B038EB57}"/>
                        </a:ext>
                      </a:extLst>
                    </pic:cNvPr>
                    <pic:cNvPicPr>
                      <a:picLocks noChangeAspect="1"/>
                    </pic:cNvPicPr>
                  </pic:nvPicPr>
                  <pic:blipFill rotWithShape="1">
                    <a:blip r:embed="rId77"/>
                    <a:srcRect l="29384" t="12176" b="3318"/>
                    <a:stretch/>
                  </pic:blipFill>
                  <pic:spPr bwMode="auto">
                    <a:xfrm>
                      <a:off x="0" y="0"/>
                      <a:ext cx="5607685" cy="3781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The first step is to do a run using the “Randomize” method. After generating 40 designs, we can use the Parallel Coordinates chart view to filter for alternatives that have the most number of “private desks” and then rank that result by alternatives that have the most desks.  Design alternatives that rotate the desks seem to give us some interesting options along the lines of what we’re looking for.  </w:t>
      </w:r>
    </w:p>
    <w:p w14:paraId="4434D0A1" w14:textId="39349352" w:rsidR="00D504D7" w:rsidRDefault="00D504D7" w:rsidP="00D504D7">
      <w:pPr>
        <w:ind w:left="360"/>
      </w:pPr>
    </w:p>
    <w:p w14:paraId="7D99199E" w14:textId="44FDB86B" w:rsidR="007D1E99" w:rsidRDefault="007D1E99" w:rsidP="007D1E99">
      <w:pPr>
        <w:pStyle w:val="Caption"/>
        <w:jc w:val="center"/>
      </w:pPr>
      <w:r w:rsidRPr="007D1E99">
        <w:t>40 Random runs</w:t>
      </w:r>
      <w:r>
        <w:t>, filtered by m</w:t>
      </w:r>
      <w:r w:rsidRPr="007D1E99">
        <w:t>ost Private Desks</w:t>
      </w:r>
      <w:r>
        <w:t xml:space="preserve"> and sorted by m</w:t>
      </w:r>
      <w:r w:rsidRPr="007D1E99">
        <w:t>ost Desks</w:t>
      </w:r>
    </w:p>
    <w:p w14:paraId="00C15AFE" w14:textId="7ACEE9DE" w:rsidR="007D1E99" w:rsidRDefault="007D1E99" w:rsidP="007D1E99">
      <w:pPr>
        <w:ind w:left="360"/>
      </w:pPr>
      <w:r>
        <w:t>Let’s see if an optimization run will get us even closer to our goals. Using Refinery, create a new Study using the Optimize generation method and the following output settings. The most private desks we get are 3 with 41 total desks.</w:t>
      </w:r>
    </w:p>
    <w:p w14:paraId="5498B0BE" w14:textId="77777777" w:rsidR="007D1E99" w:rsidRPr="007D1E99" w:rsidRDefault="007D1E99" w:rsidP="007D1E99"/>
    <w:p w14:paraId="2DF3D0AC" w14:textId="0879906F" w:rsidR="007D1E99" w:rsidRDefault="007D1E99" w:rsidP="007D1E99">
      <w:pPr>
        <w:ind w:left="360"/>
        <w:jc w:val="center"/>
      </w:pPr>
      <w:r w:rsidRPr="007D1E99">
        <w:rPr>
          <w:noProof/>
          <w:lang w:val="en-US" w:eastAsia="en-US"/>
        </w:rPr>
        <w:lastRenderedPageBreak/>
        <w:drawing>
          <wp:inline distT="0" distB="0" distL="0" distR="0" wp14:anchorId="697F1FC0" wp14:editId="00A20DFD">
            <wp:extent cx="3301674" cy="4609089"/>
            <wp:effectExtent l="0" t="0" r="635" b="1270"/>
            <wp:docPr id="40" name="Picture 1">
              <a:extLst xmlns:a="http://schemas.openxmlformats.org/drawingml/2006/main">
                <a:ext uri="{FF2B5EF4-FFF2-40B4-BE49-F238E27FC236}">
                  <a16:creationId xmlns:a16="http://schemas.microsoft.com/office/drawing/2014/main" id="{D163F164-23A4-A444-9BF4-6884A128A5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163F164-23A4-A444-9BF4-6884A128A564}"/>
                        </a:ext>
                      </a:extLst>
                    </pic:cNvPr>
                    <pic:cNvPicPr>
                      <a:picLocks noChangeAspect="1"/>
                    </pic:cNvPicPr>
                  </pic:nvPicPr>
                  <pic:blipFill>
                    <a:blip r:embed="rId78"/>
                    <a:stretch>
                      <a:fillRect/>
                    </a:stretch>
                  </pic:blipFill>
                  <pic:spPr>
                    <a:xfrm>
                      <a:off x="0" y="0"/>
                      <a:ext cx="3315081" cy="4627805"/>
                    </a:xfrm>
                    <a:prstGeom prst="rect">
                      <a:avLst/>
                    </a:prstGeom>
                  </pic:spPr>
                </pic:pic>
              </a:graphicData>
            </a:graphic>
          </wp:inline>
        </w:drawing>
      </w:r>
    </w:p>
    <w:p w14:paraId="04446CD4" w14:textId="137FB62B" w:rsidR="007D1E99" w:rsidRDefault="007D1E99" w:rsidP="007D1E99">
      <w:pPr>
        <w:pStyle w:val="Caption"/>
        <w:jc w:val="center"/>
      </w:pPr>
      <w:r>
        <w:t>Optimization settings in Refinery</w:t>
      </w:r>
    </w:p>
    <w:p w14:paraId="319D119F" w14:textId="71B9BCDA" w:rsidR="00D504D7" w:rsidRDefault="00D504D7" w:rsidP="00D504D7">
      <w:pPr>
        <w:ind w:left="360"/>
      </w:pPr>
    </w:p>
    <w:p w14:paraId="289D418E" w14:textId="315D7954" w:rsidR="007D1E99" w:rsidRDefault="007D1E99" w:rsidP="00D504D7">
      <w:r>
        <w:t>The optimization run does give us some even better results. Now we see options with 4, 5, and 6 private desks and total desk counts of 41, 46, and 41 respectively.  We can continue to sort, filter and rank the results to evaluate the different designs quickly.  If the underlying room geometry changes, we can simply run the study again.</w:t>
      </w:r>
    </w:p>
    <w:p w14:paraId="7D8EEAF5" w14:textId="06094763" w:rsidR="00D504D7" w:rsidRDefault="007F0A98" w:rsidP="007F0A98">
      <w:pPr>
        <w:pStyle w:val="Caption"/>
        <w:jc w:val="center"/>
      </w:pPr>
      <w:r w:rsidRPr="007D1E99">
        <w:rPr>
          <w:noProof/>
          <w:lang w:val="en-US" w:eastAsia="en-US"/>
        </w:rPr>
        <w:lastRenderedPageBreak/>
        <w:drawing>
          <wp:anchor distT="0" distB="0" distL="114300" distR="114300" simplePos="0" relativeHeight="251668480" behindDoc="0" locked="0" layoutInCell="1" allowOverlap="1" wp14:anchorId="55D9726B" wp14:editId="5D80F8EC">
            <wp:simplePos x="0" y="0"/>
            <wp:positionH relativeFrom="column">
              <wp:posOffset>466090</wp:posOffset>
            </wp:positionH>
            <wp:positionV relativeFrom="paragraph">
              <wp:posOffset>3968115</wp:posOffset>
            </wp:positionV>
            <wp:extent cx="5414010" cy="2123440"/>
            <wp:effectExtent l="0" t="0" r="0" b="0"/>
            <wp:wrapTopAndBottom/>
            <wp:docPr id="54" name="Picture 6">
              <a:extLst xmlns:a="http://schemas.openxmlformats.org/drawingml/2006/main">
                <a:ext uri="{FF2B5EF4-FFF2-40B4-BE49-F238E27FC236}">
                  <a16:creationId xmlns:a16="http://schemas.microsoft.com/office/drawing/2014/main" id="{443C8BD5-1E09-B149-8044-56ABA36998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43C8BD5-1E09-B149-8044-56ABA3699889}"/>
                        </a:ext>
                      </a:extLst>
                    </pic:cNvPr>
                    <pic:cNvPicPr>
                      <a:picLocks noChangeAspect="1"/>
                    </pic:cNvPicPr>
                  </pic:nvPicPr>
                  <pic:blipFill>
                    <a:blip r:embed="rId79"/>
                    <a:stretch>
                      <a:fillRect/>
                    </a:stretch>
                  </pic:blipFill>
                  <pic:spPr>
                    <a:xfrm>
                      <a:off x="0" y="0"/>
                      <a:ext cx="5414010" cy="2123440"/>
                    </a:xfrm>
                    <a:prstGeom prst="rect">
                      <a:avLst/>
                    </a:prstGeom>
                  </pic:spPr>
                </pic:pic>
              </a:graphicData>
            </a:graphic>
          </wp:anchor>
        </w:drawing>
      </w:r>
      <w:r w:rsidRPr="007D1E99">
        <w:rPr>
          <w:noProof/>
          <w:lang w:val="en-US" w:eastAsia="en-US"/>
        </w:rPr>
        <w:drawing>
          <wp:anchor distT="0" distB="0" distL="114300" distR="114300" simplePos="0" relativeHeight="251667456" behindDoc="1" locked="0" layoutInCell="1" allowOverlap="1" wp14:anchorId="783579AB" wp14:editId="77658CB0">
            <wp:simplePos x="0" y="0"/>
            <wp:positionH relativeFrom="column">
              <wp:posOffset>250289</wp:posOffset>
            </wp:positionH>
            <wp:positionV relativeFrom="paragraph">
              <wp:posOffset>571</wp:posOffset>
            </wp:positionV>
            <wp:extent cx="6010275" cy="3969385"/>
            <wp:effectExtent l="0" t="0" r="0" b="5715"/>
            <wp:wrapTopAndBottom/>
            <wp:docPr id="43" name="Picture 3">
              <a:extLst xmlns:a="http://schemas.openxmlformats.org/drawingml/2006/main">
                <a:ext uri="{FF2B5EF4-FFF2-40B4-BE49-F238E27FC236}">
                  <a16:creationId xmlns:a16="http://schemas.microsoft.com/office/drawing/2014/main" id="{5D4BC06D-269D-E441-A03D-F2EFCF6F9E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D4BC06D-269D-E441-A03D-F2EFCF6F9E09}"/>
                        </a:ext>
                      </a:extLst>
                    </pic:cNvPr>
                    <pic:cNvPicPr>
                      <a:picLocks noChangeAspect="1"/>
                    </pic:cNvPicPr>
                  </pic:nvPicPr>
                  <pic:blipFill rotWithShape="1">
                    <a:blip r:embed="rId80"/>
                    <a:srcRect l="28866" t="11467"/>
                    <a:stretch/>
                  </pic:blipFill>
                  <pic:spPr bwMode="auto">
                    <a:xfrm>
                      <a:off x="0" y="0"/>
                      <a:ext cx="6010275" cy="3969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10x20 Optimization run filtered by most Private Desks and sorted by most desks</w:t>
      </w:r>
    </w:p>
    <w:p w14:paraId="2D045B56" w14:textId="471665A1" w:rsidR="007F0A98" w:rsidRDefault="007F0A98" w:rsidP="007F0A98">
      <w:pPr>
        <w:pStyle w:val="ListParagraph"/>
        <w:numPr>
          <w:ilvl w:val="0"/>
          <w:numId w:val="38"/>
        </w:numPr>
      </w:pPr>
      <w:r>
        <w:t xml:space="preserve">Integrators.  The final step is to take the chosen design and return it to Revit for further development. The Integrate group takes desk location and rotation and place Revit families.  It also sets Revit parameters for desk width and length. </w:t>
      </w:r>
    </w:p>
    <w:p w14:paraId="19BC0A9C" w14:textId="67388723" w:rsidR="007F0A98" w:rsidRDefault="007F0A98" w:rsidP="007F0A98">
      <w:pPr>
        <w:ind w:left="720"/>
      </w:pPr>
      <w:r w:rsidRPr="007F0A98">
        <w:rPr>
          <w:noProof/>
          <w:lang w:val="en-US" w:eastAsia="en-US"/>
        </w:rPr>
        <w:drawing>
          <wp:inline distT="0" distB="0" distL="0" distR="0" wp14:anchorId="5338BED8" wp14:editId="7E9F2B44">
            <wp:extent cx="5956691" cy="1325460"/>
            <wp:effectExtent l="0" t="0" r="0" b="0"/>
            <wp:docPr id="56" name="Picture 1">
              <a:extLst xmlns:a="http://schemas.openxmlformats.org/drawingml/2006/main">
                <a:ext uri="{FF2B5EF4-FFF2-40B4-BE49-F238E27FC236}">
                  <a16:creationId xmlns:a16="http://schemas.microsoft.com/office/drawing/2014/main" id="{550CC5A0-A76F-B843-AD56-11CA4BCCBA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50CC5A0-A76F-B843-AD56-11CA4BCCBA21}"/>
                        </a:ext>
                      </a:extLst>
                    </pic:cNvPr>
                    <pic:cNvPicPr>
                      <a:picLocks noChangeAspect="1"/>
                    </pic:cNvPicPr>
                  </pic:nvPicPr>
                  <pic:blipFill>
                    <a:blip r:embed="rId81"/>
                    <a:stretch>
                      <a:fillRect/>
                    </a:stretch>
                  </pic:blipFill>
                  <pic:spPr>
                    <a:xfrm>
                      <a:off x="0" y="0"/>
                      <a:ext cx="6024018" cy="1340441"/>
                    </a:xfrm>
                    <a:prstGeom prst="rect">
                      <a:avLst/>
                    </a:prstGeom>
                  </pic:spPr>
                </pic:pic>
              </a:graphicData>
            </a:graphic>
          </wp:inline>
        </w:drawing>
      </w:r>
    </w:p>
    <w:p w14:paraId="7EA52FC4" w14:textId="22265B2E" w:rsidR="006E6AC2" w:rsidRDefault="006E6AC2" w:rsidP="007F0A98">
      <w:pPr>
        <w:ind w:left="720"/>
      </w:pPr>
    </w:p>
    <w:p w14:paraId="5F2F1AB3" w14:textId="21F87E62" w:rsidR="00DC3D04" w:rsidRDefault="00DC3D04" w:rsidP="00DC3D04">
      <w:pPr>
        <w:pStyle w:val="Heading3"/>
      </w:pPr>
      <w:r>
        <w:lastRenderedPageBreak/>
        <w:t>Conclusion</w:t>
      </w:r>
    </w:p>
    <w:p w14:paraId="2FE19E47" w14:textId="37508C5B" w:rsidR="00DC3D04" w:rsidRPr="00293102" w:rsidRDefault="00DC3D04" w:rsidP="00DC3D04">
      <w:pPr>
        <w:rPr>
          <w:lang w:val="en-US"/>
        </w:rPr>
      </w:pPr>
      <w:r>
        <w:t>W</w:t>
      </w:r>
      <w:r w:rsidRPr="00293102">
        <w:t xml:space="preserve">e hope that these examples will give you some ideas about how you can start to use generative design workflows with Dynamo and Revit.  Keep in mind that there are many different scales of workflows where you can use generative techniques from very complex examples like the Mars Toronto Autodesk offices (see </w:t>
      </w:r>
      <w:hyperlink r:id="rId82" w:history="1">
        <w:r w:rsidRPr="00293102">
          <w:rPr>
            <w:color w:val="0070C0"/>
          </w:rPr>
          <w:t>https://www.keanw.com/2019/06/project-rediscover-is-now-available-for-download.html</w:t>
        </w:r>
      </w:hyperlink>
      <w:r w:rsidR="00293102" w:rsidRPr="00293102">
        <w:rPr>
          <w:color w:val="0070C0"/>
        </w:rPr>
        <w:t xml:space="preserve"> </w:t>
      </w:r>
      <w:r w:rsidRPr="00293102">
        <w:rPr>
          <w:color w:val="0070C0"/>
        </w:rPr>
        <w:t xml:space="preserve"> </w:t>
      </w:r>
      <w:r w:rsidRPr="00293102">
        <w:t xml:space="preserve">for more details and the Dynamo graph) to very simple examples like 3Box which can be extended and adapted for specific workflows – see </w:t>
      </w:r>
      <w:hyperlink r:id="rId83" w:history="1">
        <w:r w:rsidRPr="00293102">
          <w:rPr>
            <w:color w:val="0070C0"/>
            <w:lang w:val="en-US"/>
          </w:rPr>
          <w:t>https://www.youtube.com/watch?v=uqFgg2Dorec</w:t>
        </w:r>
      </w:hyperlink>
      <w:r w:rsidRPr="00293102">
        <w:rPr>
          <w:color w:val="0070C0"/>
        </w:rPr>
        <w:t xml:space="preserve"> </w:t>
      </w:r>
      <w:r w:rsidRPr="00293102">
        <w:t xml:space="preserve">for example. </w:t>
      </w:r>
      <w:r w:rsidR="00293102">
        <w:t xml:space="preserve">We encourage you to share your work with #ProjectRefinery, ask question on the Dynamo and Refinery forums or contact us at </w:t>
      </w:r>
      <w:hyperlink r:id="rId84" w:history="1">
        <w:r w:rsidR="00293102" w:rsidRPr="00B077D6">
          <w:rPr>
            <w:rStyle w:val="Hyperlink"/>
          </w:rPr>
          <w:t>refineryfeedback@autodesk.com</w:t>
        </w:r>
      </w:hyperlink>
      <w:r w:rsidR="00293102">
        <w:t xml:space="preserve">.  </w:t>
      </w:r>
    </w:p>
    <w:p w14:paraId="55154CD1" w14:textId="6B70515B" w:rsidR="00DC3D04" w:rsidRPr="00DC3D04" w:rsidRDefault="00DC3D04" w:rsidP="00DC3D04"/>
    <w:p w14:paraId="3484B99F" w14:textId="6EEEEE0B" w:rsidR="006E6AC2" w:rsidRDefault="006E6AC2" w:rsidP="006E6AC2">
      <w:pPr>
        <w:pStyle w:val="Heading1"/>
      </w:pPr>
      <w:r>
        <w:t>Additional Resources</w:t>
      </w:r>
    </w:p>
    <w:p w14:paraId="46CB65FB" w14:textId="4664AE5C" w:rsidR="006E6AC2" w:rsidRPr="006E6AC2" w:rsidRDefault="006E6AC2" w:rsidP="006E6AC2">
      <w:pPr>
        <w:pStyle w:val="ListParagraph"/>
        <w:numPr>
          <w:ilvl w:val="0"/>
          <w:numId w:val="39"/>
        </w:numPr>
        <w:rPr>
          <w:lang w:val="en-US"/>
        </w:rPr>
      </w:pPr>
      <w:r w:rsidRPr="006E6AC2">
        <w:rPr>
          <w:lang w:val="en-US"/>
        </w:rPr>
        <w:t>Getting Started with Dynamo:</w:t>
      </w:r>
      <w:r>
        <w:rPr>
          <w:lang w:val="en-US"/>
        </w:rPr>
        <w:t xml:space="preserve">  </w:t>
      </w:r>
      <w:hyperlink r:id="rId85" w:history="1">
        <w:r w:rsidRPr="00ED5E35">
          <w:rPr>
            <w:rStyle w:val="Hyperlink"/>
            <w:lang w:val="en-US"/>
          </w:rPr>
          <w:t>https://primer.dynamobim.org/</w:t>
        </w:r>
      </w:hyperlink>
    </w:p>
    <w:p w14:paraId="15F9B82E" w14:textId="7A9FBDEC" w:rsidR="006E6AC2" w:rsidRPr="006E6AC2" w:rsidRDefault="006E6AC2" w:rsidP="006E6AC2">
      <w:pPr>
        <w:pStyle w:val="ListParagraph"/>
        <w:numPr>
          <w:ilvl w:val="0"/>
          <w:numId w:val="39"/>
        </w:numPr>
        <w:rPr>
          <w:lang w:val="en-US"/>
        </w:rPr>
      </w:pPr>
      <w:r w:rsidRPr="006E6AC2">
        <w:rPr>
          <w:lang w:val="en-US"/>
        </w:rPr>
        <w:t>Dynamo Questions, inspiration:</w:t>
      </w:r>
      <w:r>
        <w:rPr>
          <w:lang w:val="en-US"/>
        </w:rPr>
        <w:t xml:space="preserve"> </w:t>
      </w:r>
      <w:hyperlink r:id="rId86" w:history="1">
        <w:r w:rsidRPr="00ED5E35">
          <w:rPr>
            <w:rStyle w:val="Hyperlink"/>
            <w:lang w:val="en-US"/>
          </w:rPr>
          <w:t>https://forum.dynamobim.com/</w:t>
        </w:r>
      </w:hyperlink>
    </w:p>
    <w:p w14:paraId="3EFC5B00" w14:textId="444C4AB5" w:rsidR="006E6AC2" w:rsidRPr="006E6AC2" w:rsidRDefault="006E6AC2" w:rsidP="006E6AC2">
      <w:pPr>
        <w:pStyle w:val="ListParagraph"/>
        <w:numPr>
          <w:ilvl w:val="0"/>
          <w:numId w:val="39"/>
        </w:numPr>
        <w:rPr>
          <w:lang w:val="en-US"/>
        </w:rPr>
      </w:pPr>
      <w:r w:rsidRPr="006E6AC2">
        <w:rPr>
          <w:lang w:val="en-US"/>
        </w:rPr>
        <w:t xml:space="preserve">Design Script: </w:t>
      </w:r>
      <w:hyperlink r:id="rId87" w:history="1">
        <w:r w:rsidRPr="00ED5E35">
          <w:rPr>
            <w:rStyle w:val="Hyperlink"/>
            <w:lang w:val="en-US"/>
          </w:rPr>
          <w:t>https://dynamobim.org/wp-content/uploads/forum-assets/colin-mccroneautodesk-com/07/10/Dynamo_language_guide_version_1.pdf</w:t>
        </w:r>
      </w:hyperlink>
    </w:p>
    <w:p w14:paraId="723BD73A" w14:textId="02F77699" w:rsidR="006E6AC2" w:rsidRPr="006E6AC2" w:rsidRDefault="006E6AC2" w:rsidP="006E6AC2">
      <w:pPr>
        <w:pStyle w:val="ListParagraph"/>
        <w:ind w:left="1080"/>
        <w:rPr>
          <w:lang w:val="en-US"/>
        </w:rPr>
      </w:pPr>
      <w:r>
        <w:rPr>
          <w:lang w:val="en-US"/>
        </w:rPr>
        <w:t xml:space="preserve">Or </w:t>
      </w:r>
      <w:hyperlink r:id="rId88" w:history="1">
        <w:r w:rsidRPr="00ED5E35">
          <w:rPr>
            <w:rStyle w:val="Hyperlink"/>
            <w:lang w:val="en-US"/>
          </w:rPr>
          <w:t>http://designscript.io/DesignScript_user_manual_0.1.pdf</w:t>
        </w:r>
      </w:hyperlink>
    </w:p>
    <w:p w14:paraId="7CBCD02A" w14:textId="45040F0D" w:rsidR="006E6AC2" w:rsidRPr="006E6AC2" w:rsidRDefault="006E6AC2" w:rsidP="006E6AC2">
      <w:pPr>
        <w:pStyle w:val="ListParagraph"/>
        <w:ind w:left="1080"/>
        <w:rPr>
          <w:lang w:val="en-US"/>
        </w:rPr>
      </w:pPr>
      <w:r>
        <w:rPr>
          <w:lang w:val="en-US"/>
        </w:rPr>
        <w:t xml:space="preserve">Or </w:t>
      </w:r>
      <w:hyperlink r:id="rId89" w:history="1">
        <w:r w:rsidRPr="00ED5E35">
          <w:rPr>
            <w:rStyle w:val="Hyperlink"/>
            <w:lang w:val="en-US"/>
          </w:rPr>
          <w:t>https://dynamobim.org/wp-content/links/DesignScriptDocumentation.pdf</w:t>
        </w:r>
      </w:hyperlink>
    </w:p>
    <w:p w14:paraId="728AE473" w14:textId="20CB6BAD" w:rsidR="006E6AC2" w:rsidRPr="006E6AC2" w:rsidRDefault="006E6AC2" w:rsidP="006E6AC2">
      <w:pPr>
        <w:pStyle w:val="ListParagraph"/>
        <w:ind w:left="1080"/>
        <w:rPr>
          <w:lang w:val="en-US"/>
        </w:rPr>
      </w:pPr>
      <w:r>
        <w:rPr>
          <w:lang w:val="en-US"/>
        </w:rPr>
        <w:t xml:space="preserve">Or </w:t>
      </w:r>
      <w:hyperlink r:id="rId90" w:history="1">
        <w:r w:rsidRPr="00ED5E35">
          <w:rPr>
            <w:rStyle w:val="Hyperlink"/>
            <w:lang w:val="en-US"/>
          </w:rPr>
          <w:t>https://github.com/Amoursol/dynamoDesignScript</w:t>
        </w:r>
      </w:hyperlink>
    </w:p>
    <w:p w14:paraId="7A194768" w14:textId="77777777" w:rsidR="006E6AC2" w:rsidRDefault="006E6AC2" w:rsidP="006E6AC2">
      <w:pPr>
        <w:pStyle w:val="ListParagraph"/>
        <w:numPr>
          <w:ilvl w:val="0"/>
          <w:numId w:val="39"/>
        </w:numPr>
        <w:rPr>
          <w:lang w:val="en-US"/>
        </w:rPr>
      </w:pPr>
      <w:r w:rsidRPr="006E6AC2">
        <w:rPr>
          <w:lang w:val="en-US"/>
        </w:rPr>
        <w:t xml:space="preserve">Refinery: </w:t>
      </w:r>
      <w:r>
        <w:rPr>
          <w:lang w:val="en-US"/>
        </w:rPr>
        <w:t xml:space="preserve"> </w:t>
      </w:r>
      <w:hyperlink r:id="rId91" w:history="1">
        <w:r w:rsidRPr="00ED5E35">
          <w:rPr>
            <w:rStyle w:val="Hyperlink"/>
            <w:lang w:val="en-US"/>
          </w:rPr>
          <w:t>https://www.autodesk.com/solutions/refinery-beta</w:t>
        </w:r>
      </w:hyperlink>
    </w:p>
    <w:p w14:paraId="62B808A2" w14:textId="77777777" w:rsidR="00EA1FA3" w:rsidRPr="00EA1FA3" w:rsidRDefault="006E6AC2" w:rsidP="006E6AC2">
      <w:pPr>
        <w:pStyle w:val="ListParagraph"/>
        <w:numPr>
          <w:ilvl w:val="0"/>
          <w:numId w:val="39"/>
        </w:numPr>
        <w:rPr>
          <w:ins w:id="85" w:author="Matt Jezyk" w:date="2019-07-10T17:29:00Z"/>
          <w:lang w:val="en-US"/>
          <w:rPrChange w:id="86" w:author="Matt Jezyk" w:date="2019-07-10T17:29:00Z">
            <w:rPr>
              <w:ins w:id="87" w:author="Matt Jezyk" w:date="2019-07-10T17:29:00Z"/>
            </w:rPr>
          </w:rPrChange>
        </w:rPr>
      </w:pPr>
      <w:r>
        <w:t xml:space="preserve">Refinery Primer: </w:t>
      </w:r>
    </w:p>
    <w:p w14:paraId="021ECEFD" w14:textId="712CE773" w:rsidR="006E6AC2" w:rsidRPr="00EA1FA3" w:rsidRDefault="00BC3F04" w:rsidP="00EA1FA3">
      <w:pPr>
        <w:pStyle w:val="ListParagraph"/>
        <w:numPr>
          <w:ilvl w:val="1"/>
          <w:numId w:val="39"/>
        </w:numPr>
        <w:rPr>
          <w:ins w:id="88" w:author="Matt Jezyk" w:date="2019-07-10T17:28:00Z"/>
          <w:rStyle w:val="Hyperlink"/>
          <w:color w:val="auto"/>
          <w:u w:val="none"/>
          <w:lang w:val="en-US"/>
          <w:rPrChange w:id="89" w:author="Matt Jezyk" w:date="2019-07-10T17:28:00Z">
            <w:rPr>
              <w:ins w:id="90" w:author="Matt Jezyk" w:date="2019-07-10T17:28:00Z"/>
              <w:rStyle w:val="Hyperlink"/>
            </w:rPr>
          </w:rPrChange>
        </w:rPr>
        <w:pPrChange w:id="91" w:author="Matt Jezyk" w:date="2019-07-10T17:29:00Z">
          <w:pPr>
            <w:pStyle w:val="ListParagraph"/>
            <w:numPr>
              <w:numId w:val="39"/>
            </w:numPr>
            <w:ind w:left="1080" w:hanging="360"/>
          </w:pPr>
        </w:pPrChange>
      </w:pPr>
      <w:r>
        <w:fldChar w:fldCharType="begin"/>
      </w:r>
      <w:r>
        <w:instrText xml:space="preserve"> HYPERLINK "https://refineryprimer.dynamobim.org/" </w:instrText>
      </w:r>
      <w:r>
        <w:fldChar w:fldCharType="separate"/>
      </w:r>
      <w:r w:rsidR="006E6AC2">
        <w:rPr>
          <w:rStyle w:val="Hyperlink"/>
        </w:rPr>
        <w:t>https://refineryprimer.dynamobim.org/</w:t>
      </w:r>
      <w:r>
        <w:rPr>
          <w:rStyle w:val="Hyperlink"/>
        </w:rPr>
        <w:fldChar w:fldCharType="end"/>
      </w:r>
    </w:p>
    <w:p w14:paraId="1DBEDBE7" w14:textId="0B6AA086" w:rsidR="00EA1FA3" w:rsidRPr="00EA1FA3" w:rsidRDefault="00EA1FA3" w:rsidP="00EA1FA3">
      <w:pPr>
        <w:pStyle w:val="ListParagraph"/>
        <w:numPr>
          <w:ilvl w:val="1"/>
          <w:numId w:val="39"/>
        </w:numPr>
        <w:rPr>
          <w:ins w:id="92" w:author="Matt Jezyk" w:date="2019-07-10T17:29:00Z"/>
          <w:lang w:val="en-US"/>
          <w:rPrChange w:id="93" w:author="Matt Jezyk" w:date="2019-07-10T17:29:00Z">
            <w:rPr>
              <w:ins w:id="94" w:author="Matt Jezyk" w:date="2019-07-10T17:29:00Z"/>
            </w:rPr>
          </w:rPrChange>
        </w:rPr>
        <w:pPrChange w:id="95" w:author="Matt Jezyk" w:date="2019-07-10T17:29:00Z">
          <w:pPr>
            <w:pStyle w:val="ListParagraph"/>
            <w:numPr>
              <w:numId w:val="39"/>
            </w:numPr>
            <w:ind w:left="1080" w:hanging="360"/>
          </w:pPr>
        </w:pPrChange>
      </w:pPr>
      <w:ins w:id="96" w:author="Matt Jezyk" w:date="2019-07-10T17:28:00Z">
        <w:r>
          <w:fldChar w:fldCharType="begin"/>
        </w:r>
        <w:r>
          <w:instrText xml:space="preserve"> HYPERLINK "https://github.com/DynamoDS/RefineryPrimer" </w:instrText>
        </w:r>
        <w:r>
          <w:fldChar w:fldCharType="separate"/>
        </w:r>
        <w:r>
          <w:rPr>
            <w:rStyle w:val="Hyperlink"/>
          </w:rPr>
          <w:t>https://github.com/DynamoDS/RefineryPrimer</w:t>
        </w:r>
        <w:r>
          <w:fldChar w:fldCharType="end"/>
        </w:r>
      </w:ins>
    </w:p>
    <w:p w14:paraId="149CE95B" w14:textId="313EB2AF" w:rsidR="00EA1FA3" w:rsidRPr="00EA1FA3" w:rsidRDefault="00EA1FA3" w:rsidP="00EA1FA3">
      <w:pPr>
        <w:pStyle w:val="ListParagraph"/>
        <w:numPr>
          <w:ilvl w:val="0"/>
          <w:numId w:val="39"/>
        </w:numPr>
        <w:rPr>
          <w:ins w:id="97" w:author="Matt Jezyk" w:date="2019-07-10T17:29:00Z"/>
          <w:lang w:val="en-US"/>
          <w:rPrChange w:id="98" w:author="Matt Jezyk" w:date="2019-07-10T17:29:00Z">
            <w:rPr>
              <w:ins w:id="99" w:author="Matt Jezyk" w:date="2019-07-10T17:29:00Z"/>
            </w:rPr>
          </w:rPrChange>
        </w:rPr>
        <w:pPrChange w:id="100" w:author="Matt Jezyk" w:date="2019-07-10T17:29:00Z">
          <w:pPr>
            <w:pStyle w:val="ListParagraph"/>
            <w:numPr>
              <w:numId w:val="39"/>
            </w:numPr>
            <w:ind w:left="1080" w:hanging="360"/>
          </w:pPr>
        </w:pPrChange>
      </w:pPr>
      <w:ins w:id="101" w:author="Matt Jezyk" w:date="2019-07-10T17:29:00Z">
        <w:r>
          <w:t>Refinery Toolkit Dynamo Package and Examples Files:</w:t>
        </w:r>
        <w:bookmarkStart w:id="102" w:name="_GoBack"/>
        <w:bookmarkEnd w:id="102"/>
      </w:ins>
    </w:p>
    <w:p w14:paraId="65202302" w14:textId="7594630B" w:rsidR="00EA1FA3" w:rsidRPr="006E6AC2" w:rsidRDefault="00EA1FA3" w:rsidP="00EA1FA3">
      <w:pPr>
        <w:pStyle w:val="ListParagraph"/>
        <w:numPr>
          <w:ilvl w:val="1"/>
          <w:numId w:val="39"/>
        </w:numPr>
        <w:rPr>
          <w:lang w:val="en-US"/>
        </w:rPr>
        <w:pPrChange w:id="103" w:author="Matt Jezyk" w:date="2019-07-10T17:29:00Z">
          <w:pPr>
            <w:pStyle w:val="ListParagraph"/>
            <w:numPr>
              <w:numId w:val="39"/>
            </w:numPr>
            <w:ind w:left="1080" w:hanging="360"/>
          </w:pPr>
        </w:pPrChange>
      </w:pPr>
      <w:ins w:id="104" w:author="Matt Jezyk" w:date="2019-07-10T17:29:00Z">
        <w:r>
          <w:fldChar w:fldCharType="begin"/>
        </w:r>
        <w:r>
          <w:instrText xml:space="preserve"> HYPERLINK "https://github.com/DynamoDS/RefineryToolkits" </w:instrText>
        </w:r>
        <w:r>
          <w:fldChar w:fldCharType="separate"/>
        </w:r>
        <w:r>
          <w:rPr>
            <w:rStyle w:val="Hyperlink"/>
          </w:rPr>
          <w:t>https://github.com/DynamoDS/RefineryToolkits</w:t>
        </w:r>
        <w:r>
          <w:fldChar w:fldCharType="end"/>
        </w:r>
      </w:ins>
    </w:p>
    <w:p w14:paraId="48B5A268" w14:textId="6B750028" w:rsidR="006E6AC2" w:rsidRPr="006E6AC2" w:rsidRDefault="006E6AC2" w:rsidP="006E6AC2">
      <w:pPr>
        <w:pStyle w:val="ListParagraph"/>
        <w:numPr>
          <w:ilvl w:val="0"/>
          <w:numId w:val="39"/>
        </w:numPr>
        <w:rPr>
          <w:lang w:val="en-US"/>
        </w:rPr>
      </w:pPr>
      <w:r w:rsidRPr="006E6AC2">
        <w:rPr>
          <w:lang w:val="en-US"/>
        </w:rPr>
        <w:t>Generative Design education:</w:t>
      </w:r>
      <w:r>
        <w:rPr>
          <w:lang w:val="en-US"/>
        </w:rPr>
        <w:t xml:space="preserve"> </w:t>
      </w:r>
      <w:hyperlink r:id="rId92" w:history="1">
        <w:r w:rsidRPr="00ED5E35">
          <w:rPr>
            <w:rStyle w:val="Hyperlink"/>
            <w:lang w:val="en-US"/>
          </w:rPr>
          <w:t>https://medium.com/generative-design</w:t>
        </w:r>
      </w:hyperlink>
    </w:p>
    <w:p w14:paraId="2CE060B3" w14:textId="77777777" w:rsidR="006E6AC2" w:rsidRPr="006E6AC2" w:rsidRDefault="006E6AC2" w:rsidP="006E6AC2"/>
    <w:sectPr w:rsidR="006E6AC2" w:rsidRPr="006E6AC2" w:rsidSect="0073457A">
      <w:headerReference w:type="default" r:id="rId93"/>
      <w:footerReference w:type="default" r:id="rId94"/>
      <w:headerReference w:type="first" r:id="rId95"/>
      <w:footerReference w:type="first" r:id="rId96"/>
      <w:pgSz w:w="11906" w:h="16838" w:code="9"/>
      <w:pgMar w:top="1702" w:right="707" w:bottom="899" w:left="993"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E5114F" w14:textId="77777777" w:rsidR="00BC3F04" w:rsidRDefault="00BC3F04">
      <w:r>
        <w:separator/>
      </w:r>
    </w:p>
    <w:p w14:paraId="7FD5D511" w14:textId="77777777" w:rsidR="00BC3F04" w:rsidRDefault="00BC3F04"/>
  </w:endnote>
  <w:endnote w:type="continuationSeparator" w:id="0">
    <w:p w14:paraId="682FA2A7" w14:textId="77777777" w:rsidR="00BC3F04" w:rsidRDefault="00BC3F04">
      <w:r>
        <w:continuationSeparator/>
      </w:r>
    </w:p>
    <w:p w14:paraId="067FD842" w14:textId="77777777" w:rsidR="00BC3F04" w:rsidRDefault="00BC3F0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C3DFC3" w14:textId="05CF0B09" w:rsidR="00BC3F04" w:rsidRPr="0073457A" w:rsidRDefault="00BC3F04" w:rsidP="0073457A">
    <w:pPr>
      <w:pStyle w:val="Footer"/>
      <w:ind w:firstLine="720"/>
      <w:jc w:val="right"/>
      <w:rPr>
        <w:rFonts w:cs="Arial"/>
      </w:rPr>
    </w:pPr>
    <w:r w:rsidRPr="0073457A">
      <w:rPr>
        <w:rFonts w:cs="Arial"/>
        <w:noProof/>
        <w:sz w:val="20"/>
        <w:lang w:val="en-US" w:eastAsia="en-US"/>
      </w:rPr>
      <w:drawing>
        <wp:anchor distT="0" distB="0" distL="114300" distR="114300" simplePos="0" relativeHeight="251687936" behindDoc="1" locked="0" layoutInCell="1" allowOverlap="1" wp14:anchorId="7FE9B85D" wp14:editId="6EEDDDB9">
          <wp:simplePos x="0" y="0"/>
          <wp:positionH relativeFrom="margin">
            <wp:posOffset>-462915</wp:posOffset>
          </wp:positionH>
          <wp:positionV relativeFrom="paragraph">
            <wp:posOffset>10160</wp:posOffset>
          </wp:positionV>
          <wp:extent cx="1333500" cy="547370"/>
          <wp:effectExtent l="0" t="0" r="0" b="5080"/>
          <wp:wrapTight wrapText="bothSides">
            <wp:wrapPolygon edited="0">
              <wp:start x="0" y="0"/>
              <wp:lineTo x="309" y="20297"/>
              <wp:lineTo x="926" y="21049"/>
              <wp:lineTo x="21291" y="21049"/>
              <wp:lineTo x="21291" y="9773"/>
              <wp:lineTo x="14811" y="0"/>
              <wp:lineTo x="0" y="0"/>
            </wp:wrapPolygon>
          </wp:wrapTight>
          <wp:docPr id="9" name="Picture 11" descr="A close up of a logo&#10;&#10;Description automatically generated">
            <a:extLst xmlns:a="http://schemas.openxmlformats.org/drawingml/2006/main">
              <a:ext uri="{FF2B5EF4-FFF2-40B4-BE49-F238E27FC236}">
                <a16:creationId xmlns:a16="http://schemas.microsoft.com/office/drawing/2014/main" id="{5DDD3D33-EC80-4267-B7F8-EBFC741E87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close up of a logo&#10;&#10;Description automatically generated">
                    <a:extLst>
                      <a:ext uri="{FF2B5EF4-FFF2-40B4-BE49-F238E27FC236}">
                        <a16:creationId xmlns:a16="http://schemas.microsoft.com/office/drawing/2014/main" id="{5DDD3D33-EC80-4267-B7F8-EBFC741E878F}"/>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333500" cy="547370"/>
                  </a:xfrm>
                  <a:prstGeom prst="rect">
                    <a:avLst/>
                  </a:prstGeom>
                </pic:spPr>
              </pic:pic>
            </a:graphicData>
          </a:graphic>
          <wp14:sizeRelH relativeFrom="page">
            <wp14:pctWidth>0</wp14:pctWidth>
          </wp14:sizeRelH>
          <wp14:sizeRelV relativeFrom="page">
            <wp14:pctHeight>0</wp14:pctHeight>
          </wp14:sizeRelV>
        </wp:anchor>
      </w:drawing>
    </w:r>
    <w:r w:rsidRPr="0073457A">
      <w:rPr>
        <w:rFonts w:cs="Arial"/>
        <w:sz w:val="20"/>
        <w:szCs w:val="20"/>
      </w:rPr>
      <w:t xml:space="preserve">Page </w:t>
    </w:r>
    <w:r w:rsidRPr="0073457A">
      <w:rPr>
        <w:rFonts w:cs="Arial"/>
        <w:sz w:val="20"/>
        <w:szCs w:val="20"/>
      </w:rPr>
      <w:fldChar w:fldCharType="begin"/>
    </w:r>
    <w:r w:rsidRPr="0073457A">
      <w:rPr>
        <w:rFonts w:cs="Arial"/>
        <w:sz w:val="20"/>
        <w:szCs w:val="20"/>
      </w:rPr>
      <w:instrText xml:space="preserve"> PAGE </w:instrText>
    </w:r>
    <w:r w:rsidRPr="0073457A">
      <w:rPr>
        <w:rFonts w:cs="Arial"/>
        <w:sz w:val="20"/>
        <w:szCs w:val="20"/>
      </w:rPr>
      <w:fldChar w:fldCharType="separate"/>
    </w:r>
    <w:r w:rsidR="008970CA">
      <w:rPr>
        <w:rFonts w:cs="Arial"/>
        <w:noProof/>
        <w:sz w:val="20"/>
        <w:szCs w:val="20"/>
      </w:rPr>
      <w:t>38</w:t>
    </w:r>
    <w:r w:rsidRPr="0073457A">
      <w:rPr>
        <w:rFonts w:cs="Arial"/>
        <w:sz w:val="20"/>
        <w:szCs w:val="20"/>
      </w:rPr>
      <w:fldChar w:fldCharType="end"/>
    </w:r>
    <w:r w:rsidRPr="0073457A">
      <w:rPr>
        <w:rFonts w:cs="Arial"/>
        <w:sz w:val="20"/>
        <w:szCs w:val="20"/>
      </w:rPr>
      <w:t xml:space="preserve"> of </w:t>
    </w:r>
    <w:r w:rsidRPr="0073457A">
      <w:rPr>
        <w:rFonts w:cs="Arial"/>
        <w:sz w:val="20"/>
        <w:szCs w:val="20"/>
      </w:rPr>
      <w:fldChar w:fldCharType="begin"/>
    </w:r>
    <w:r w:rsidRPr="0073457A">
      <w:rPr>
        <w:rFonts w:cs="Arial"/>
        <w:sz w:val="20"/>
        <w:szCs w:val="20"/>
      </w:rPr>
      <w:instrText xml:space="preserve"> NUMPAGES  </w:instrText>
    </w:r>
    <w:r w:rsidRPr="0073457A">
      <w:rPr>
        <w:rFonts w:cs="Arial"/>
        <w:sz w:val="20"/>
        <w:szCs w:val="20"/>
      </w:rPr>
      <w:fldChar w:fldCharType="separate"/>
    </w:r>
    <w:r w:rsidR="008970CA">
      <w:rPr>
        <w:rFonts w:cs="Arial"/>
        <w:noProof/>
        <w:sz w:val="20"/>
        <w:szCs w:val="20"/>
      </w:rPr>
      <w:t>38</w:t>
    </w:r>
    <w:r w:rsidRPr="0073457A">
      <w:rPr>
        <w:rFonts w:cs="Arial"/>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324466" w14:textId="4076C210" w:rsidR="00BC3F04" w:rsidRDefault="00BC3F04">
    <w:pPr>
      <w:pStyle w:val="Footer"/>
    </w:pPr>
    <w:r w:rsidRPr="0073457A">
      <w:rPr>
        <w:noProof/>
        <w:sz w:val="20"/>
        <w:lang w:val="en-US" w:eastAsia="en-US"/>
      </w:rPr>
      <w:drawing>
        <wp:anchor distT="0" distB="0" distL="114300" distR="114300" simplePos="0" relativeHeight="251685888" behindDoc="0" locked="0" layoutInCell="1" allowOverlap="1" wp14:anchorId="26FFC4D1" wp14:editId="798DF78A">
          <wp:simplePos x="0" y="0"/>
          <wp:positionH relativeFrom="margin">
            <wp:posOffset>-512445</wp:posOffset>
          </wp:positionH>
          <wp:positionV relativeFrom="paragraph">
            <wp:posOffset>90805</wp:posOffset>
          </wp:positionV>
          <wp:extent cx="1333500" cy="547370"/>
          <wp:effectExtent l="0" t="0" r="0" b="5080"/>
          <wp:wrapSquare wrapText="bothSides"/>
          <wp:docPr id="12" name="Picture 11" descr="A close up of a logo&#10;&#10;Description automatically generated">
            <a:extLst xmlns:a="http://schemas.openxmlformats.org/drawingml/2006/main">
              <a:ext uri="{FF2B5EF4-FFF2-40B4-BE49-F238E27FC236}">
                <a16:creationId xmlns:a16="http://schemas.microsoft.com/office/drawing/2014/main" id="{5DDD3D33-EC80-4267-B7F8-EBFC741E87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close up of a logo&#10;&#10;Description automatically generated">
                    <a:extLst>
                      <a:ext uri="{FF2B5EF4-FFF2-40B4-BE49-F238E27FC236}">
                        <a16:creationId xmlns:a16="http://schemas.microsoft.com/office/drawing/2014/main" id="{5DDD3D33-EC80-4267-B7F8-EBFC741E878F}"/>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333500" cy="54737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C4F411" w14:textId="77777777" w:rsidR="00BC3F04" w:rsidRDefault="00BC3F04">
      <w:r>
        <w:separator/>
      </w:r>
    </w:p>
    <w:p w14:paraId="28D3F3EA" w14:textId="77777777" w:rsidR="00BC3F04" w:rsidRDefault="00BC3F04"/>
  </w:footnote>
  <w:footnote w:type="continuationSeparator" w:id="0">
    <w:p w14:paraId="698D5844" w14:textId="77777777" w:rsidR="00BC3F04" w:rsidRDefault="00BC3F04">
      <w:r>
        <w:continuationSeparator/>
      </w:r>
    </w:p>
    <w:p w14:paraId="6E8021DC" w14:textId="77777777" w:rsidR="00BC3F04" w:rsidRDefault="00BC3F04"/>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8BF7DB" w14:textId="07574C14" w:rsidR="00BC3F04" w:rsidRPr="008D6E5B" w:rsidRDefault="00BC3F04" w:rsidP="008D6E5B">
    <w:pPr>
      <w:pStyle w:val="Title"/>
      <w:rPr>
        <w:rFonts w:cs="Arial"/>
        <w:color w:val="808080" w:themeColor="background1" w:themeShade="80"/>
        <w:sz w:val="24"/>
        <w:szCs w:val="24"/>
      </w:rPr>
    </w:pPr>
    <w:r w:rsidRPr="008D6E5B">
      <w:rPr>
        <w:rFonts w:cs="Arial"/>
        <w:noProof/>
        <w:color w:val="808080" w:themeColor="background1" w:themeShade="80"/>
        <w:sz w:val="20"/>
        <w:lang w:val="en-US" w:eastAsia="en-US"/>
      </w:rPr>
      <w:drawing>
        <wp:anchor distT="0" distB="0" distL="114300" distR="114300" simplePos="0" relativeHeight="251689984" behindDoc="1" locked="0" layoutInCell="1" allowOverlap="1" wp14:anchorId="6140AE6D" wp14:editId="3247F241">
          <wp:simplePos x="0" y="0"/>
          <wp:positionH relativeFrom="column">
            <wp:posOffset>5543550</wp:posOffset>
          </wp:positionH>
          <wp:positionV relativeFrom="paragraph">
            <wp:posOffset>-314960</wp:posOffset>
          </wp:positionV>
          <wp:extent cx="1159510" cy="868680"/>
          <wp:effectExtent l="0" t="0" r="0" b="0"/>
          <wp:wrapTight wrapText="bothSides">
            <wp:wrapPolygon edited="0">
              <wp:start x="6033" y="1421"/>
              <wp:lineTo x="2839" y="7579"/>
              <wp:lineTo x="2129" y="8526"/>
              <wp:lineTo x="2129" y="12316"/>
              <wp:lineTo x="6033" y="19895"/>
              <wp:lineTo x="19163" y="19895"/>
              <wp:lineTo x="19163" y="1421"/>
              <wp:lineTo x="6033" y="1421"/>
            </wp:wrapPolygon>
          </wp:wrapTight>
          <wp:docPr id="1" name="Picture 26" descr="A close up of a screen&#10;&#10;Description automatically generated">
            <a:extLst xmlns:a="http://schemas.openxmlformats.org/drawingml/2006/main">
              <a:ext uri="{FF2B5EF4-FFF2-40B4-BE49-F238E27FC236}">
                <a16:creationId xmlns:a16="http://schemas.microsoft.com/office/drawing/2014/main" id="{30EA833A-E355-4F89-9EE4-7E59713B9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descr="A close up of a screen&#10;&#10;Description automatically generated">
                    <a:extLst>
                      <a:ext uri="{FF2B5EF4-FFF2-40B4-BE49-F238E27FC236}">
                        <a16:creationId xmlns:a16="http://schemas.microsoft.com/office/drawing/2014/main" id="{30EA833A-E355-4F89-9EE4-7E59713B9D79}"/>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59510" cy="868680"/>
                  </a:xfrm>
                  <a:prstGeom prst="rect">
                    <a:avLst/>
                  </a:prstGeom>
                </pic:spPr>
              </pic:pic>
            </a:graphicData>
          </a:graphic>
          <wp14:sizeRelH relativeFrom="page">
            <wp14:pctWidth>0</wp14:pctWidth>
          </wp14:sizeRelH>
          <wp14:sizeRelV relativeFrom="page">
            <wp14:pctHeight>0</wp14:pctHeight>
          </wp14:sizeRelV>
        </wp:anchor>
      </w:drawing>
    </w:r>
    <w:sdt>
      <w:sdtPr>
        <w:rPr>
          <w:rFonts w:cs="Arial"/>
          <w:color w:val="808080" w:themeColor="background1" w:themeShade="80"/>
          <w:sz w:val="24"/>
          <w:szCs w:val="24"/>
        </w:rPr>
        <w:alias w:val="Subject"/>
        <w:tag w:val=""/>
        <w:id w:val="831251943"/>
        <w:placeholder>
          <w:docPart w:val="2AF5CB8A1C3541CD9BDAD4D54A28A803"/>
        </w:placeholder>
        <w:dataBinding w:prefixMappings="xmlns:ns0='http://purl.org/dc/elements/1.1/' xmlns:ns1='http://schemas.openxmlformats.org/package/2006/metadata/core-properties' " w:xpath="/ns1:coreProperties[1]/ns0:subject[1]" w:storeItemID="{6C3C8BC8-F283-45AE-878A-BAB7291924A1}"/>
        <w:text/>
      </w:sdtPr>
      <w:sdtContent>
        <w:r>
          <w:rPr>
            <w:rFonts w:cs="Arial"/>
            <w:color w:val="808080" w:themeColor="background1" w:themeShade="80"/>
            <w:sz w:val="24"/>
            <w:szCs w:val="24"/>
          </w:rPr>
          <w:t>1.4</w:t>
        </w:r>
      </w:sdtContent>
    </w:sdt>
    <w:r w:rsidRPr="008D6E5B">
      <w:rPr>
        <w:rFonts w:cs="Arial"/>
        <w:color w:val="808080" w:themeColor="background1" w:themeShade="80"/>
        <w:sz w:val="24"/>
        <w:szCs w:val="24"/>
      </w:rPr>
      <w:t xml:space="preserve"> </w:t>
    </w:r>
    <w:sdt>
      <w:sdtPr>
        <w:rPr>
          <w:rFonts w:cs="Arial"/>
          <w:color w:val="808080" w:themeColor="background1" w:themeShade="80"/>
          <w:sz w:val="24"/>
          <w:szCs w:val="24"/>
        </w:rPr>
        <w:alias w:val="Title"/>
        <w:tag w:val=""/>
        <w:id w:val="1742291601"/>
        <w:placeholder>
          <w:docPart w:val="7B5250706E1E4D5AA0F2BE622DEE3BB4"/>
        </w:placeholder>
        <w:dataBinding w:prefixMappings="xmlns:ns0='http://purl.org/dc/elements/1.1/' xmlns:ns1='http://schemas.openxmlformats.org/package/2006/metadata/core-properties' " w:xpath="/ns1:coreProperties[1]/ns0:title[1]" w:storeItemID="{6C3C8BC8-F283-45AE-878A-BAB7291924A1}"/>
        <w:text/>
      </w:sdtPr>
      <w:sdtContent>
        <w:r>
          <w:rPr>
            <w:rFonts w:cs="Arial"/>
            <w:color w:val="808080" w:themeColor="background1" w:themeShade="80"/>
            <w:sz w:val="24"/>
            <w:szCs w:val="24"/>
          </w:rPr>
          <w:t>Generative Design with Project Refinery</w:t>
        </w:r>
      </w:sdtContent>
    </w:sdt>
  </w:p>
  <w:p w14:paraId="414648BE" w14:textId="719D2EF6" w:rsidR="00BC3F04" w:rsidRPr="008D6E5B" w:rsidRDefault="00BC3F04" w:rsidP="008D6E5B">
    <w:pPr>
      <w:pStyle w:val="TitleHeader"/>
      <w:tabs>
        <w:tab w:val="clear" w:pos="4153"/>
        <w:tab w:val="clear" w:pos="8306"/>
        <w:tab w:val="left" w:pos="2100"/>
        <w:tab w:val="left" w:pos="4320"/>
      </w:tabs>
      <w:rPr>
        <w:rFonts w:cs="Arial"/>
        <w:color w:val="808080" w:themeColor="background1" w:themeShade="80"/>
        <w:sz w:val="24"/>
      </w:rPr>
    </w:pPr>
    <w:sdt>
      <w:sdtPr>
        <w:rPr>
          <w:rFonts w:cs="Arial"/>
          <w:color w:val="808080" w:themeColor="background1" w:themeShade="80"/>
          <w:sz w:val="24"/>
        </w:rPr>
        <w:alias w:val="Author"/>
        <w:tag w:val=""/>
        <w:id w:val="496698976"/>
        <w:placeholder>
          <w:docPart w:val="586F46B1A43A439A89BE16ABDF2A6482"/>
        </w:placeholder>
        <w:dataBinding w:prefixMappings="xmlns:ns0='http://purl.org/dc/elements/1.1/' xmlns:ns1='http://schemas.openxmlformats.org/package/2006/metadata/core-properties' " w:xpath="/ns1:coreProperties[1]/ns0:creator[1]" w:storeItemID="{6C3C8BC8-F283-45AE-878A-BAB7291924A1}"/>
        <w:text/>
      </w:sdtPr>
      <w:sdtContent>
        <w:r>
          <w:rPr>
            <w:rFonts w:cs="Arial"/>
            <w:color w:val="808080" w:themeColor="background1" w:themeShade="80"/>
            <w:sz w:val="24"/>
          </w:rPr>
          <w:t>Lilli Smith</w:t>
        </w:r>
      </w:sdtContent>
    </w:sdt>
    <w:r w:rsidRPr="008D6E5B">
      <w:rPr>
        <w:rFonts w:cs="Arial"/>
        <w:color w:val="808080" w:themeColor="background1" w:themeShade="80"/>
        <w:sz w:val="24"/>
      </w:rPr>
      <w:tab/>
    </w:r>
    <w:sdt>
      <w:sdtPr>
        <w:rPr>
          <w:rFonts w:cs="Arial"/>
          <w:color w:val="808080" w:themeColor="background1" w:themeShade="80"/>
          <w:sz w:val="24"/>
        </w:rPr>
        <w:alias w:val="Company"/>
        <w:tag w:val=""/>
        <w:id w:val="892924825"/>
        <w:placeholder>
          <w:docPart w:val="A014A73105364959A342F6C0DE7DB563"/>
        </w:placeholder>
        <w:dataBinding w:prefixMappings="xmlns:ns0='http://schemas.openxmlformats.org/officeDocument/2006/extended-properties' " w:xpath="/ns0:Properties[1]/ns0:Company[1]" w:storeItemID="{6668398D-A668-4E3E-A5EB-62B293D839F1}"/>
        <w:text/>
      </w:sdtPr>
      <w:sdtContent>
        <w:r>
          <w:rPr>
            <w:rFonts w:cs="Arial"/>
            <w:color w:val="808080" w:themeColor="background1" w:themeShade="80"/>
            <w:sz w:val="24"/>
          </w:rPr>
          <w:t>Autodesk, Inc.</w:t>
        </w:r>
      </w:sdtContent>
    </w:sdt>
    <w:r>
      <w:rPr>
        <w:rFonts w:cs="Arial"/>
        <w:color w:val="808080" w:themeColor="background1" w:themeShade="80"/>
        <w:sz w:val="24"/>
      </w:rPr>
      <w:tab/>
    </w:r>
  </w:p>
  <w:p w14:paraId="754072A3" w14:textId="1BB68DB6" w:rsidR="00BC3F04" w:rsidRPr="008D6E5B" w:rsidRDefault="00BC3F04" w:rsidP="008D6E5B">
    <w:pPr>
      <w:pStyle w:val="TitleHeader2"/>
      <w:tabs>
        <w:tab w:val="clear" w:pos="4153"/>
        <w:tab w:val="clear" w:pos="8306"/>
        <w:tab w:val="left" w:pos="9360"/>
      </w:tabs>
      <w:rPr>
        <w:color w:val="808080" w:themeColor="background1" w:themeShade="80"/>
        <w:sz w:val="24"/>
      </w:rPr>
    </w:pPr>
    <w:r w:rsidRPr="008D6E5B">
      <w:rPr>
        <w:color w:val="808080" w:themeColor="background1" w:themeShade="80"/>
        <w:sz w:val="24"/>
      </w:rPr>
      <w:tab/>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8348AC" w14:textId="3EC3FC91" w:rsidR="00BC3F04" w:rsidRPr="008D6E5B" w:rsidRDefault="00BC3F04" w:rsidP="003A103D">
    <w:pPr>
      <w:pBdr>
        <w:bottom w:val="single" w:sz="4" w:space="1" w:color="auto"/>
      </w:pBdr>
      <w:ind w:right="6945"/>
      <w:rPr>
        <w:rFonts w:cs="Arial"/>
        <w:color w:val="808080" w:themeColor="background1" w:themeShade="80"/>
      </w:rPr>
    </w:pPr>
    <w:r w:rsidRPr="008D6E5B">
      <w:rPr>
        <w:rFonts w:cs="Arial"/>
        <w:noProof/>
        <w:color w:val="808080" w:themeColor="background1" w:themeShade="80"/>
        <w:sz w:val="20"/>
        <w:lang w:val="en-US" w:eastAsia="en-US"/>
      </w:rPr>
      <w:drawing>
        <wp:anchor distT="0" distB="0" distL="114300" distR="114300" simplePos="0" relativeHeight="251681792" behindDoc="1" locked="0" layoutInCell="1" allowOverlap="1" wp14:anchorId="1885E476" wp14:editId="79233572">
          <wp:simplePos x="0" y="0"/>
          <wp:positionH relativeFrom="column">
            <wp:posOffset>5541645</wp:posOffset>
          </wp:positionH>
          <wp:positionV relativeFrom="paragraph">
            <wp:posOffset>-320040</wp:posOffset>
          </wp:positionV>
          <wp:extent cx="1159510" cy="868680"/>
          <wp:effectExtent l="0" t="0" r="0" b="0"/>
          <wp:wrapTight wrapText="bothSides">
            <wp:wrapPolygon edited="0">
              <wp:start x="6033" y="1421"/>
              <wp:lineTo x="2839" y="7579"/>
              <wp:lineTo x="2129" y="8526"/>
              <wp:lineTo x="2129" y="12316"/>
              <wp:lineTo x="6033" y="19895"/>
              <wp:lineTo x="19163" y="19895"/>
              <wp:lineTo x="19163" y="1421"/>
              <wp:lineTo x="6033" y="1421"/>
            </wp:wrapPolygon>
          </wp:wrapTight>
          <wp:docPr id="27" name="Picture 26" descr="A close up of a screen&#10;&#10;Description automatically generated">
            <a:extLst xmlns:a="http://schemas.openxmlformats.org/drawingml/2006/main">
              <a:ext uri="{FF2B5EF4-FFF2-40B4-BE49-F238E27FC236}">
                <a16:creationId xmlns:a16="http://schemas.microsoft.com/office/drawing/2014/main" id="{30EA833A-E355-4F89-9EE4-7E59713B9D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descr="A close up of a screen&#10;&#10;Description automatically generated">
                    <a:extLst>
                      <a:ext uri="{FF2B5EF4-FFF2-40B4-BE49-F238E27FC236}">
                        <a16:creationId xmlns:a16="http://schemas.microsoft.com/office/drawing/2014/main" id="{30EA833A-E355-4F89-9EE4-7E59713B9D79}"/>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59510" cy="868680"/>
                  </a:xfrm>
                  <a:prstGeom prst="rect">
                    <a:avLst/>
                  </a:prstGeom>
                </pic:spPr>
              </pic:pic>
            </a:graphicData>
          </a:graphic>
          <wp14:sizeRelH relativeFrom="page">
            <wp14:pctWidth>0</wp14:pctWidth>
          </wp14:sizeRelH>
          <wp14:sizeRelV relativeFrom="page">
            <wp14:pctHeight>0</wp14:pctHeight>
          </wp14:sizeRelV>
        </wp:anchor>
      </w:drawing>
    </w:r>
    <w:r w:rsidRPr="008D6E5B">
      <w:rPr>
        <w:rFonts w:cs="Arial"/>
        <w:color w:val="808080" w:themeColor="background1" w:themeShade="80"/>
        <w:sz w:val="20"/>
      </w:rPr>
      <w:t xml:space="preserve">Digital Built Week NA 2019 </w:t>
    </w:r>
    <w:r w:rsidRPr="008D6E5B">
      <w:rPr>
        <w:rFonts w:cs="Arial"/>
        <w:color w:val="808080" w:themeColor="background1" w:themeShade="80"/>
        <w:sz w:val="20"/>
      </w:rPr>
      <w:br/>
      <w:t xml:space="preserve">BILT NA </w:t>
    </w:r>
  </w:p>
  <w:p w14:paraId="37735175" w14:textId="02680F3D" w:rsidR="00BC3F04" w:rsidRPr="008D6E5B" w:rsidRDefault="00BC3F04" w:rsidP="003A103D">
    <w:pPr>
      <w:rPr>
        <w:rFonts w:cs="Arial"/>
        <w:color w:val="808080" w:themeColor="background1" w:themeShade="80"/>
        <w:sz w:val="20"/>
      </w:rPr>
    </w:pPr>
    <w:r w:rsidRPr="008D6E5B">
      <w:rPr>
        <w:rFonts w:cs="Arial"/>
        <w:color w:val="808080" w:themeColor="background1" w:themeShade="80"/>
        <w:sz w:val="20"/>
      </w:rPr>
      <w:t>Hyatt Regency Seattle</w:t>
    </w:r>
  </w:p>
  <w:p w14:paraId="4C54A7FA" w14:textId="3E48E9B9" w:rsidR="00BC3F04" w:rsidRPr="008D6E5B" w:rsidRDefault="00BC3F04" w:rsidP="003A103D">
    <w:pPr>
      <w:rPr>
        <w:rFonts w:cs="Arial"/>
        <w:color w:val="808080" w:themeColor="background1" w:themeShade="80"/>
        <w:sz w:val="20"/>
      </w:rPr>
    </w:pPr>
    <w:r w:rsidRPr="008D6E5B">
      <w:rPr>
        <w:rFonts w:cs="Arial"/>
        <w:color w:val="808080" w:themeColor="background1" w:themeShade="80"/>
        <w:sz w:val="20"/>
      </w:rPr>
      <w:t>18 – 20 July,2019</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3B6C0FA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560518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B348FF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759077C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EF6E58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66C61C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302819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D3819C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3D425D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CAC0BD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3E5D8D"/>
    <w:multiLevelType w:val="hybridMultilevel"/>
    <w:tmpl w:val="521EB350"/>
    <w:lvl w:ilvl="0" w:tplc="04090001">
      <w:start w:val="1"/>
      <w:numFmt w:val="bullet"/>
      <w:lvlText w:val=""/>
      <w:lvlJc w:val="left"/>
      <w:pPr>
        <w:ind w:left="720" w:hanging="360"/>
      </w:pPr>
      <w:rPr>
        <w:rFonts w:ascii="Symbol" w:hAnsi="Symbol" w:hint="default"/>
      </w:rPr>
    </w:lvl>
    <w:lvl w:ilvl="1" w:tplc="08180536" w:tentative="1">
      <w:start w:val="1"/>
      <w:numFmt w:val="decimal"/>
      <w:lvlText w:val="%2."/>
      <w:lvlJc w:val="left"/>
      <w:pPr>
        <w:tabs>
          <w:tab w:val="num" w:pos="1440"/>
        </w:tabs>
        <w:ind w:left="1440" w:hanging="360"/>
      </w:pPr>
    </w:lvl>
    <w:lvl w:ilvl="2" w:tplc="31E23AF0" w:tentative="1">
      <w:start w:val="1"/>
      <w:numFmt w:val="decimal"/>
      <w:lvlText w:val="%3."/>
      <w:lvlJc w:val="left"/>
      <w:pPr>
        <w:tabs>
          <w:tab w:val="num" w:pos="2160"/>
        </w:tabs>
        <w:ind w:left="2160" w:hanging="360"/>
      </w:pPr>
    </w:lvl>
    <w:lvl w:ilvl="3" w:tplc="63F0486C" w:tentative="1">
      <w:start w:val="1"/>
      <w:numFmt w:val="decimal"/>
      <w:lvlText w:val="%4."/>
      <w:lvlJc w:val="left"/>
      <w:pPr>
        <w:tabs>
          <w:tab w:val="num" w:pos="2880"/>
        </w:tabs>
        <w:ind w:left="2880" w:hanging="360"/>
      </w:pPr>
    </w:lvl>
    <w:lvl w:ilvl="4" w:tplc="EF9863EC" w:tentative="1">
      <w:start w:val="1"/>
      <w:numFmt w:val="decimal"/>
      <w:lvlText w:val="%5."/>
      <w:lvlJc w:val="left"/>
      <w:pPr>
        <w:tabs>
          <w:tab w:val="num" w:pos="3600"/>
        </w:tabs>
        <w:ind w:left="3600" w:hanging="360"/>
      </w:pPr>
    </w:lvl>
    <w:lvl w:ilvl="5" w:tplc="F06E3650" w:tentative="1">
      <w:start w:val="1"/>
      <w:numFmt w:val="decimal"/>
      <w:lvlText w:val="%6."/>
      <w:lvlJc w:val="left"/>
      <w:pPr>
        <w:tabs>
          <w:tab w:val="num" w:pos="4320"/>
        </w:tabs>
        <w:ind w:left="4320" w:hanging="360"/>
      </w:pPr>
    </w:lvl>
    <w:lvl w:ilvl="6" w:tplc="EDE4C378" w:tentative="1">
      <w:start w:val="1"/>
      <w:numFmt w:val="decimal"/>
      <w:lvlText w:val="%7."/>
      <w:lvlJc w:val="left"/>
      <w:pPr>
        <w:tabs>
          <w:tab w:val="num" w:pos="5040"/>
        </w:tabs>
        <w:ind w:left="5040" w:hanging="360"/>
      </w:pPr>
    </w:lvl>
    <w:lvl w:ilvl="7" w:tplc="79C035FE" w:tentative="1">
      <w:start w:val="1"/>
      <w:numFmt w:val="decimal"/>
      <w:lvlText w:val="%8."/>
      <w:lvlJc w:val="left"/>
      <w:pPr>
        <w:tabs>
          <w:tab w:val="num" w:pos="5760"/>
        </w:tabs>
        <w:ind w:left="5760" w:hanging="360"/>
      </w:pPr>
    </w:lvl>
    <w:lvl w:ilvl="8" w:tplc="BB7AE10A" w:tentative="1">
      <w:start w:val="1"/>
      <w:numFmt w:val="decimal"/>
      <w:lvlText w:val="%9."/>
      <w:lvlJc w:val="left"/>
      <w:pPr>
        <w:tabs>
          <w:tab w:val="num" w:pos="6480"/>
        </w:tabs>
        <w:ind w:left="6480" w:hanging="360"/>
      </w:pPr>
    </w:lvl>
  </w:abstractNum>
  <w:abstractNum w:abstractNumId="11" w15:restartNumberingAfterBreak="0">
    <w:nsid w:val="09815622"/>
    <w:multiLevelType w:val="hybridMultilevel"/>
    <w:tmpl w:val="15082C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0D4D19"/>
    <w:multiLevelType w:val="hybridMultilevel"/>
    <w:tmpl w:val="4D1800B6"/>
    <w:lvl w:ilvl="0" w:tplc="FB627E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AD11B38"/>
    <w:multiLevelType w:val="hybridMultilevel"/>
    <w:tmpl w:val="EBCA22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ED65F8B"/>
    <w:multiLevelType w:val="hybridMultilevel"/>
    <w:tmpl w:val="450683EA"/>
    <w:lvl w:ilvl="0" w:tplc="1AE88D9A">
      <w:start w:val="1"/>
      <w:numFmt w:val="bullet"/>
      <w:lvlText w:val="•"/>
      <w:lvlJc w:val="left"/>
      <w:pPr>
        <w:tabs>
          <w:tab w:val="num" w:pos="720"/>
        </w:tabs>
        <w:ind w:left="720" w:hanging="360"/>
      </w:pPr>
      <w:rPr>
        <w:rFonts w:ascii="Arial" w:hAnsi="Arial" w:hint="default"/>
      </w:rPr>
    </w:lvl>
    <w:lvl w:ilvl="1" w:tplc="F990B39C" w:tentative="1">
      <w:start w:val="1"/>
      <w:numFmt w:val="bullet"/>
      <w:lvlText w:val="•"/>
      <w:lvlJc w:val="left"/>
      <w:pPr>
        <w:tabs>
          <w:tab w:val="num" w:pos="1440"/>
        </w:tabs>
        <w:ind w:left="1440" w:hanging="360"/>
      </w:pPr>
      <w:rPr>
        <w:rFonts w:ascii="Arial" w:hAnsi="Arial" w:hint="default"/>
      </w:rPr>
    </w:lvl>
    <w:lvl w:ilvl="2" w:tplc="D938F956" w:tentative="1">
      <w:start w:val="1"/>
      <w:numFmt w:val="bullet"/>
      <w:lvlText w:val="•"/>
      <w:lvlJc w:val="left"/>
      <w:pPr>
        <w:tabs>
          <w:tab w:val="num" w:pos="2160"/>
        </w:tabs>
        <w:ind w:left="2160" w:hanging="360"/>
      </w:pPr>
      <w:rPr>
        <w:rFonts w:ascii="Arial" w:hAnsi="Arial" w:hint="default"/>
      </w:rPr>
    </w:lvl>
    <w:lvl w:ilvl="3" w:tplc="E7868F1A" w:tentative="1">
      <w:start w:val="1"/>
      <w:numFmt w:val="bullet"/>
      <w:lvlText w:val="•"/>
      <w:lvlJc w:val="left"/>
      <w:pPr>
        <w:tabs>
          <w:tab w:val="num" w:pos="2880"/>
        </w:tabs>
        <w:ind w:left="2880" w:hanging="360"/>
      </w:pPr>
      <w:rPr>
        <w:rFonts w:ascii="Arial" w:hAnsi="Arial" w:hint="default"/>
      </w:rPr>
    </w:lvl>
    <w:lvl w:ilvl="4" w:tplc="5114E0A8" w:tentative="1">
      <w:start w:val="1"/>
      <w:numFmt w:val="bullet"/>
      <w:lvlText w:val="•"/>
      <w:lvlJc w:val="left"/>
      <w:pPr>
        <w:tabs>
          <w:tab w:val="num" w:pos="3600"/>
        </w:tabs>
        <w:ind w:left="3600" w:hanging="360"/>
      </w:pPr>
      <w:rPr>
        <w:rFonts w:ascii="Arial" w:hAnsi="Arial" w:hint="default"/>
      </w:rPr>
    </w:lvl>
    <w:lvl w:ilvl="5" w:tplc="1A3E12AA" w:tentative="1">
      <w:start w:val="1"/>
      <w:numFmt w:val="bullet"/>
      <w:lvlText w:val="•"/>
      <w:lvlJc w:val="left"/>
      <w:pPr>
        <w:tabs>
          <w:tab w:val="num" w:pos="4320"/>
        </w:tabs>
        <w:ind w:left="4320" w:hanging="360"/>
      </w:pPr>
      <w:rPr>
        <w:rFonts w:ascii="Arial" w:hAnsi="Arial" w:hint="default"/>
      </w:rPr>
    </w:lvl>
    <w:lvl w:ilvl="6" w:tplc="50761EFA" w:tentative="1">
      <w:start w:val="1"/>
      <w:numFmt w:val="bullet"/>
      <w:lvlText w:val="•"/>
      <w:lvlJc w:val="left"/>
      <w:pPr>
        <w:tabs>
          <w:tab w:val="num" w:pos="5040"/>
        </w:tabs>
        <w:ind w:left="5040" w:hanging="360"/>
      </w:pPr>
      <w:rPr>
        <w:rFonts w:ascii="Arial" w:hAnsi="Arial" w:hint="default"/>
      </w:rPr>
    </w:lvl>
    <w:lvl w:ilvl="7" w:tplc="CB90E28A" w:tentative="1">
      <w:start w:val="1"/>
      <w:numFmt w:val="bullet"/>
      <w:lvlText w:val="•"/>
      <w:lvlJc w:val="left"/>
      <w:pPr>
        <w:tabs>
          <w:tab w:val="num" w:pos="5760"/>
        </w:tabs>
        <w:ind w:left="5760" w:hanging="360"/>
      </w:pPr>
      <w:rPr>
        <w:rFonts w:ascii="Arial" w:hAnsi="Arial" w:hint="default"/>
      </w:rPr>
    </w:lvl>
    <w:lvl w:ilvl="8" w:tplc="5F6C1062"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110D5874"/>
    <w:multiLevelType w:val="hybridMultilevel"/>
    <w:tmpl w:val="45AC36C2"/>
    <w:lvl w:ilvl="0" w:tplc="1ADA6B96">
      <w:start w:val="1"/>
      <w:numFmt w:val="bullet"/>
      <w:lvlText w:val=""/>
      <w:lvlJc w:val="left"/>
      <w:pPr>
        <w:tabs>
          <w:tab w:val="num" w:pos="720"/>
        </w:tabs>
        <w:ind w:left="720" w:hanging="360"/>
      </w:pPr>
      <w:rPr>
        <w:rFonts w:ascii="Wingdings" w:hAnsi="Wingdings" w:hint="default"/>
      </w:rPr>
    </w:lvl>
    <w:lvl w:ilvl="1" w:tplc="B0B6D592" w:tentative="1">
      <w:start w:val="1"/>
      <w:numFmt w:val="bullet"/>
      <w:lvlText w:val=""/>
      <w:lvlJc w:val="left"/>
      <w:pPr>
        <w:tabs>
          <w:tab w:val="num" w:pos="1440"/>
        </w:tabs>
        <w:ind w:left="1440" w:hanging="360"/>
      </w:pPr>
      <w:rPr>
        <w:rFonts w:ascii="Wingdings" w:hAnsi="Wingdings" w:hint="default"/>
      </w:rPr>
    </w:lvl>
    <w:lvl w:ilvl="2" w:tplc="EB1C2F32" w:tentative="1">
      <w:start w:val="1"/>
      <w:numFmt w:val="bullet"/>
      <w:lvlText w:val=""/>
      <w:lvlJc w:val="left"/>
      <w:pPr>
        <w:tabs>
          <w:tab w:val="num" w:pos="2160"/>
        </w:tabs>
        <w:ind w:left="2160" w:hanging="360"/>
      </w:pPr>
      <w:rPr>
        <w:rFonts w:ascii="Wingdings" w:hAnsi="Wingdings" w:hint="default"/>
      </w:rPr>
    </w:lvl>
    <w:lvl w:ilvl="3" w:tplc="162617B0" w:tentative="1">
      <w:start w:val="1"/>
      <w:numFmt w:val="bullet"/>
      <w:lvlText w:val=""/>
      <w:lvlJc w:val="left"/>
      <w:pPr>
        <w:tabs>
          <w:tab w:val="num" w:pos="2880"/>
        </w:tabs>
        <w:ind w:left="2880" w:hanging="360"/>
      </w:pPr>
      <w:rPr>
        <w:rFonts w:ascii="Wingdings" w:hAnsi="Wingdings" w:hint="default"/>
      </w:rPr>
    </w:lvl>
    <w:lvl w:ilvl="4" w:tplc="207801EE" w:tentative="1">
      <w:start w:val="1"/>
      <w:numFmt w:val="bullet"/>
      <w:lvlText w:val=""/>
      <w:lvlJc w:val="left"/>
      <w:pPr>
        <w:tabs>
          <w:tab w:val="num" w:pos="3600"/>
        </w:tabs>
        <w:ind w:left="3600" w:hanging="360"/>
      </w:pPr>
      <w:rPr>
        <w:rFonts w:ascii="Wingdings" w:hAnsi="Wingdings" w:hint="default"/>
      </w:rPr>
    </w:lvl>
    <w:lvl w:ilvl="5" w:tplc="5186F0D4" w:tentative="1">
      <w:start w:val="1"/>
      <w:numFmt w:val="bullet"/>
      <w:lvlText w:val=""/>
      <w:lvlJc w:val="left"/>
      <w:pPr>
        <w:tabs>
          <w:tab w:val="num" w:pos="4320"/>
        </w:tabs>
        <w:ind w:left="4320" w:hanging="360"/>
      </w:pPr>
      <w:rPr>
        <w:rFonts w:ascii="Wingdings" w:hAnsi="Wingdings" w:hint="default"/>
      </w:rPr>
    </w:lvl>
    <w:lvl w:ilvl="6" w:tplc="97668A6A" w:tentative="1">
      <w:start w:val="1"/>
      <w:numFmt w:val="bullet"/>
      <w:lvlText w:val=""/>
      <w:lvlJc w:val="left"/>
      <w:pPr>
        <w:tabs>
          <w:tab w:val="num" w:pos="5040"/>
        </w:tabs>
        <w:ind w:left="5040" w:hanging="360"/>
      </w:pPr>
      <w:rPr>
        <w:rFonts w:ascii="Wingdings" w:hAnsi="Wingdings" w:hint="default"/>
      </w:rPr>
    </w:lvl>
    <w:lvl w:ilvl="7" w:tplc="9DF64EB4" w:tentative="1">
      <w:start w:val="1"/>
      <w:numFmt w:val="bullet"/>
      <w:lvlText w:val=""/>
      <w:lvlJc w:val="left"/>
      <w:pPr>
        <w:tabs>
          <w:tab w:val="num" w:pos="5760"/>
        </w:tabs>
        <w:ind w:left="5760" w:hanging="360"/>
      </w:pPr>
      <w:rPr>
        <w:rFonts w:ascii="Wingdings" w:hAnsi="Wingdings" w:hint="default"/>
      </w:rPr>
    </w:lvl>
    <w:lvl w:ilvl="8" w:tplc="A2483F28"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16B67A9"/>
    <w:multiLevelType w:val="hybridMultilevel"/>
    <w:tmpl w:val="089C81E6"/>
    <w:lvl w:ilvl="0" w:tplc="F7BA615C">
      <w:start w:val="1"/>
      <w:numFmt w:val="bullet"/>
      <w:lvlText w:val=""/>
      <w:lvlJc w:val="left"/>
      <w:pPr>
        <w:tabs>
          <w:tab w:val="num" w:pos="720"/>
        </w:tabs>
        <w:ind w:left="720" w:hanging="360"/>
      </w:pPr>
      <w:rPr>
        <w:rFonts w:ascii="Wingdings" w:hAnsi="Wingdings" w:hint="default"/>
      </w:rPr>
    </w:lvl>
    <w:lvl w:ilvl="1" w:tplc="8844366C">
      <w:numFmt w:val="bullet"/>
      <w:lvlText w:val=""/>
      <w:lvlJc w:val="left"/>
      <w:pPr>
        <w:tabs>
          <w:tab w:val="num" w:pos="1440"/>
        </w:tabs>
        <w:ind w:left="1440" w:hanging="360"/>
      </w:pPr>
      <w:rPr>
        <w:rFonts w:ascii="Wingdings" w:hAnsi="Wingdings" w:hint="default"/>
      </w:rPr>
    </w:lvl>
    <w:lvl w:ilvl="2" w:tplc="3D6E2C00" w:tentative="1">
      <w:start w:val="1"/>
      <w:numFmt w:val="bullet"/>
      <w:lvlText w:val=""/>
      <w:lvlJc w:val="left"/>
      <w:pPr>
        <w:tabs>
          <w:tab w:val="num" w:pos="2160"/>
        </w:tabs>
        <w:ind w:left="2160" w:hanging="360"/>
      </w:pPr>
      <w:rPr>
        <w:rFonts w:ascii="Wingdings" w:hAnsi="Wingdings" w:hint="default"/>
      </w:rPr>
    </w:lvl>
    <w:lvl w:ilvl="3" w:tplc="81F4E740" w:tentative="1">
      <w:start w:val="1"/>
      <w:numFmt w:val="bullet"/>
      <w:lvlText w:val=""/>
      <w:lvlJc w:val="left"/>
      <w:pPr>
        <w:tabs>
          <w:tab w:val="num" w:pos="2880"/>
        </w:tabs>
        <w:ind w:left="2880" w:hanging="360"/>
      </w:pPr>
      <w:rPr>
        <w:rFonts w:ascii="Wingdings" w:hAnsi="Wingdings" w:hint="default"/>
      </w:rPr>
    </w:lvl>
    <w:lvl w:ilvl="4" w:tplc="141CC6FA" w:tentative="1">
      <w:start w:val="1"/>
      <w:numFmt w:val="bullet"/>
      <w:lvlText w:val=""/>
      <w:lvlJc w:val="left"/>
      <w:pPr>
        <w:tabs>
          <w:tab w:val="num" w:pos="3600"/>
        </w:tabs>
        <w:ind w:left="3600" w:hanging="360"/>
      </w:pPr>
      <w:rPr>
        <w:rFonts w:ascii="Wingdings" w:hAnsi="Wingdings" w:hint="default"/>
      </w:rPr>
    </w:lvl>
    <w:lvl w:ilvl="5" w:tplc="09F67826" w:tentative="1">
      <w:start w:val="1"/>
      <w:numFmt w:val="bullet"/>
      <w:lvlText w:val=""/>
      <w:lvlJc w:val="left"/>
      <w:pPr>
        <w:tabs>
          <w:tab w:val="num" w:pos="4320"/>
        </w:tabs>
        <w:ind w:left="4320" w:hanging="360"/>
      </w:pPr>
      <w:rPr>
        <w:rFonts w:ascii="Wingdings" w:hAnsi="Wingdings" w:hint="default"/>
      </w:rPr>
    </w:lvl>
    <w:lvl w:ilvl="6" w:tplc="B5E46DAC" w:tentative="1">
      <w:start w:val="1"/>
      <w:numFmt w:val="bullet"/>
      <w:lvlText w:val=""/>
      <w:lvlJc w:val="left"/>
      <w:pPr>
        <w:tabs>
          <w:tab w:val="num" w:pos="5040"/>
        </w:tabs>
        <w:ind w:left="5040" w:hanging="360"/>
      </w:pPr>
      <w:rPr>
        <w:rFonts w:ascii="Wingdings" w:hAnsi="Wingdings" w:hint="default"/>
      </w:rPr>
    </w:lvl>
    <w:lvl w:ilvl="7" w:tplc="0178D49A" w:tentative="1">
      <w:start w:val="1"/>
      <w:numFmt w:val="bullet"/>
      <w:lvlText w:val=""/>
      <w:lvlJc w:val="left"/>
      <w:pPr>
        <w:tabs>
          <w:tab w:val="num" w:pos="5760"/>
        </w:tabs>
        <w:ind w:left="5760" w:hanging="360"/>
      </w:pPr>
      <w:rPr>
        <w:rFonts w:ascii="Wingdings" w:hAnsi="Wingdings" w:hint="default"/>
      </w:rPr>
    </w:lvl>
    <w:lvl w:ilvl="8" w:tplc="CC4E7A9C"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426257D"/>
    <w:multiLevelType w:val="hybridMultilevel"/>
    <w:tmpl w:val="79423C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4966793"/>
    <w:multiLevelType w:val="hybridMultilevel"/>
    <w:tmpl w:val="EBCA22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1B4E3AAF"/>
    <w:multiLevelType w:val="hybridMultilevel"/>
    <w:tmpl w:val="F20C4CCC"/>
    <w:lvl w:ilvl="0" w:tplc="94C00E54">
      <w:start w:val="1"/>
      <w:numFmt w:val="decimal"/>
      <w:lvlText w:val="%1."/>
      <w:lvlJc w:val="left"/>
      <w:pPr>
        <w:tabs>
          <w:tab w:val="num" w:pos="720"/>
        </w:tabs>
        <w:ind w:left="720" w:hanging="360"/>
      </w:pPr>
    </w:lvl>
    <w:lvl w:ilvl="1" w:tplc="08180536" w:tentative="1">
      <w:start w:val="1"/>
      <w:numFmt w:val="decimal"/>
      <w:lvlText w:val="%2."/>
      <w:lvlJc w:val="left"/>
      <w:pPr>
        <w:tabs>
          <w:tab w:val="num" w:pos="1440"/>
        </w:tabs>
        <w:ind w:left="1440" w:hanging="360"/>
      </w:pPr>
    </w:lvl>
    <w:lvl w:ilvl="2" w:tplc="31E23AF0" w:tentative="1">
      <w:start w:val="1"/>
      <w:numFmt w:val="decimal"/>
      <w:lvlText w:val="%3."/>
      <w:lvlJc w:val="left"/>
      <w:pPr>
        <w:tabs>
          <w:tab w:val="num" w:pos="2160"/>
        </w:tabs>
        <w:ind w:left="2160" w:hanging="360"/>
      </w:pPr>
    </w:lvl>
    <w:lvl w:ilvl="3" w:tplc="63F0486C" w:tentative="1">
      <w:start w:val="1"/>
      <w:numFmt w:val="decimal"/>
      <w:lvlText w:val="%4."/>
      <w:lvlJc w:val="left"/>
      <w:pPr>
        <w:tabs>
          <w:tab w:val="num" w:pos="2880"/>
        </w:tabs>
        <w:ind w:left="2880" w:hanging="360"/>
      </w:pPr>
    </w:lvl>
    <w:lvl w:ilvl="4" w:tplc="EF9863EC" w:tentative="1">
      <w:start w:val="1"/>
      <w:numFmt w:val="decimal"/>
      <w:lvlText w:val="%5."/>
      <w:lvlJc w:val="left"/>
      <w:pPr>
        <w:tabs>
          <w:tab w:val="num" w:pos="3600"/>
        </w:tabs>
        <w:ind w:left="3600" w:hanging="360"/>
      </w:pPr>
    </w:lvl>
    <w:lvl w:ilvl="5" w:tplc="F06E3650" w:tentative="1">
      <w:start w:val="1"/>
      <w:numFmt w:val="decimal"/>
      <w:lvlText w:val="%6."/>
      <w:lvlJc w:val="left"/>
      <w:pPr>
        <w:tabs>
          <w:tab w:val="num" w:pos="4320"/>
        </w:tabs>
        <w:ind w:left="4320" w:hanging="360"/>
      </w:pPr>
    </w:lvl>
    <w:lvl w:ilvl="6" w:tplc="EDE4C378" w:tentative="1">
      <w:start w:val="1"/>
      <w:numFmt w:val="decimal"/>
      <w:lvlText w:val="%7."/>
      <w:lvlJc w:val="left"/>
      <w:pPr>
        <w:tabs>
          <w:tab w:val="num" w:pos="5040"/>
        </w:tabs>
        <w:ind w:left="5040" w:hanging="360"/>
      </w:pPr>
    </w:lvl>
    <w:lvl w:ilvl="7" w:tplc="79C035FE" w:tentative="1">
      <w:start w:val="1"/>
      <w:numFmt w:val="decimal"/>
      <w:lvlText w:val="%8."/>
      <w:lvlJc w:val="left"/>
      <w:pPr>
        <w:tabs>
          <w:tab w:val="num" w:pos="5760"/>
        </w:tabs>
        <w:ind w:left="5760" w:hanging="360"/>
      </w:pPr>
    </w:lvl>
    <w:lvl w:ilvl="8" w:tplc="BB7AE10A" w:tentative="1">
      <w:start w:val="1"/>
      <w:numFmt w:val="decimal"/>
      <w:lvlText w:val="%9."/>
      <w:lvlJc w:val="left"/>
      <w:pPr>
        <w:tabs>
          <w:tab w:val="num" w:pos="6480"/>
        </w:tabs>
        <w:ind w:left="6480" w:hanging="360"/>
      </w:pPr>
    </w:lvl>
  </w:abstractNum>
  <w:abstractNum w:abstractNumId="20" w15:restartNumberingAfterBreak="0">
    <w:nsid w:val="1CB03CCB"/>
    <w:multiLevelType w:val="hybridMultilevel"/>
    <w:tmpl w:val="D69A7E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12B1D93"/>
    <w:multiLevelType w:val="hybridMultilevel"/>
    <w:tmpl w:val="FBC8C77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21C7172B"/>
    <w:multiLevelType w:val="hybridMultilevel"/>
    <w:tmpl w:val="1696EEF2"/>
    <w:lvl w:ilvl="0" w:tplc="67FCC5BC">
      <w:start w:val="1"/>
      <w:numFmt w:val="bullet"/>
      <w:lvlText w:val="•"/>
      <w:lvlJc w:val="left"/>
      <w:pPr>
        <w:tabs>
          <w:tab w:val="num" w:pos="360"/>
        </w:tabs>
        <w:ind w:left="360" w:hanging="360"/>
      </w:pPr>
      <w:rPr>
        <w:rFonts w:ascii="Arial" w:hAnsi="Arial" w:hint="default"/>
      </w:rPr>
    </w:lvl>
    <w:lvl w:ilvl="1" w:tplc="69EC05C4" w:tentative="1">
      <w:start w:val="1"/>
      <w:numFmt w:val="bullet"/>
      <w:lvlText w:val="•"/>
      <w:lvlJc w:val="left"/>
      <w:pPr>
        <w:tabs>
          <w:tab w:val="num" w:pos="1080"/>
        </w:tabs>
        <w:ind w:left="1080" w:hanging="360"/>
      </w:pPr>
      <w:rPr>
        <w:rFonts w:ascii="Arial" w:hAnsi="Arial" w:hint="default"/>
      </w:rPr>
    </w:lvl>
    <w:lvl w:ilvl="2" w:tplc="87787588" w:tentative="1">
      <w:start w:val="1"/>
      <w:numFmt w:val="bullet"/>
      <w:lvlText w:val="•"/>
      <w:lvlJc w:val="left"/>
      <w:pPr>
        <w:tabs>
          <w:tab w:val="num" w:pos="1800"/>
        </w:tabs>
        <w:ind w:left="1800" w:hanging="360"/>
      </w:pPr>
      <w:rPr>
        <w:rFonts w:ascii="Arial" w:hAnsi="Arial" w:hint="default"/>
      </w:rPr>
    </w:lvl>
    <w:lvl w:ilvl="3" w:tplc="5A6A1F50" w:tentative="1">
      <w:start w:val="1"/>
      <w:numFmt w:val="bullet"/>
      <w:lvlText w:val="•"/>
      <w:lvlJc w:val="left"/>
      <w:pPr>
        <w:tabs>
          <w:tab w:val="num" w:pos="2520"/>
        </w:tabs>
        <w:ind w:left="2520" w:hanging="360"/>
      </w:pPr>
      <w:rPr>
        <w:rFonts w:ascii="Arial" w:hAnsi="Arial" w:hint="default"/>
      </w:rPr>
    </w:lvl>
    <w:lvl w:ilvl="4" w:tplc="BFE07DF8" w:tentative="1">
      <w:start w:val="1"/>
      <w:numFmt w:val="bullet"/>
      <w:lvlText w:val="•"/>
      <w:lvlJc w:val="left"/>
      <w:pPr>
        <w:tabs>
          <w:tab w:val="num" w:pos="3240"/>
        </w:tabs>
        <w:ind w:left="3240" w:hanging="360"/>
      </w:pPr>
      <w:rPr>
        <w:rFonts w:ascii="Arial" w:hAnsi="Arial" w:hint="default"/>
      </w:rPr>
    </w:lvl>
    <w:lvl w:ilvl="5" w:tplc="39E0A226" w:tentative="1">
      <w:start w:val="1"/>
      <w:numFmt w:val="bullet"/>
      <w:lvlText w:val="•"/>
      <w:lvlJc w:val="left"/>
      <w:pPr>
        <w:tabs>
          <w:tab w:val="num" w:pos="3960"/>
        </w:tabs>
        <w:ind w:left="3960" w:hanging="360"/>
      </w:pPr>
      <w:rPr>
        <w:rFonts w:ascii="Arial" w:hAnsi="Arial" w:hint="default"/>
      </w:rPr>
    </w:lvl>
    <w:lvl w:ilvl="6" w:tplc="0D76EDA6" w:tentative="1">
      <w:start w:val="1"/>
      <w:numFmt w:val="bullet"/>
      <w:lvlText w:val="•"/>
      <w:lvlJc w:val="left"/>
      <w:pPr>
        <w:tabs>
          <w:tab w:val="num" w:pos="4680"/>
        </w:tabs>
        <w:ind w:left="4680" w:hanging="360"/>
      </w:pPr>
      <w:rPr>
        <w:rFonts w:ascii="Arial" w:hAnsi="Arial" w:hint="default"/>
      </w:rPr>
    </w:lvl>
    <w:lvl w:ilvl="7" w:tplc="B354145C" w:tentative="1">
      <w:start w:val="1"/>
      <w:numFmt w:val="bullet"/>
      <w:lvlText w:val="•"/>
      <w:lvlJc w:val="left"/>
      <w:pPr>
        <w:tabs>
          <w:tab w:val="num" w:pos="5400"/>
        </w:tabs>
        <w:ind w:left="5400" w:hanging="360"/>
      </w:pPr>
      <w:rPr>
        <w:rFonts w:ascii="Arial" w:hAnsi="Arial" w:hint="default"/>
      </w:rPr>
    </w:lvl>
    <w:lvl w:ilvl="8" w:tplc="7D0A7E4E" w:tentative="1">
      <w:start w:val="1"/>
      <w:numFmt w:val="bullet"/>
      <w:lvlText w:val="•"/>
      <w:lvlJc w:val="left"/>
      <w:pPr>
        <w:tabs>
          <w:tab w:val="num" w:pos="6120"/>
        </w:tabs>
        <w:ind w:left="6120" w:hanging="360"/>
      </w:pPr>
      <w:rPr>
        <w:rFonts w:ascii="Arial" w:hAnsi="Arial" w:hint="default"/>
      </w:rPr>
    </w:lvl>
  </w:abstractNum>
  <w:abstractNum w:abstractNumId="23" w15:restartNumberingAfterBreak="0">
    <w:nsid w:val="255D16FB"/>
    <w:multiLevelType w:val="hybridMultilevel"/>
    <w:tmpl w:val="1938CE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87B21C0"/>
    <w:multiLevelType w:val="hybridMultilevel"/>
    <w:tmpl w:val="FDD20DB6"/>
    <w:lvl w:ilvl="0" w:tplc="84FC56B8">
      <w:start w:val="1"/>
      <w:numFmt w:val="bullet"/>
      <w:lvlText w:val=""/>
      <w:lvlJc w:val="left"/>
      <w:pPr>
        <w:tabs>
          <w:tab w:val="num" w:pos="720"/>
        </w:tabs>
        <w:ind w:left="720" w:hanging="360"/>
      </w:pPr>
      <w:rPr>
        <w:rFonts w:ascii="Wingdings" w:hAnsi="Wingdings" w:hint="default"/>
      </w:rPr>
    </w:lvl>
    <w:lvl w:ilvl="1" w:tplc="5A56011E">
      <w:start w:val="1"/>
      <w:numFmt w:val="decimal"/>
      <w:lvlText w:val="%2."/>
      <w:lvlJc w:val="left"/>
      <w:pPr>
        <w:tabs>
          <w:tab w:val="num" w:pos="1440"/>
        </w:tabs>
        <w:ind w:left="1440" w:hanging="360"/>
      </w:pPr>
    </w:lvl>
    <w:lvl w:ilvl="2" w:tplc="1BE81546" w:tentative="1">
      <w:start w:val="1"/>
      <w:numFmt w:val="bullet"/>
      <w:lvlText w:val=""/>
      <w:lvlJc w:val="left"/>
      <w:pPr>
        <w:tabs>
          <w:tab w:val="num" w:pos="2160"/>
        </w:tabs>
        <w:ind w:left="2160" w:hanging="360"/>
      </w:pPr>
      <w:rPr>
        <w:rFonts w:ascii="Wingdings" w:hAnsi="Wingdings" w:hint="default"/>
      </w:rPr>
    </w:lvl>
    <w:lvl w:ilvl="3" w:tplc="5BB6B59E" w:tentative="1">
      <w:start w:val="1"/>
      <w:numFmt w:val="bullet"/>
      <w:lvlText w:val=""/>
      <w:lvlJc w:val="left"/>
      <w:pPr>
        <w:tabs>
          <w:tab w:val="num" w:pos="2880"/>
        </w:tabs>
        <w:ind w:left="2880" w:hanging="360"/>
      </w:pPr>
      <w:rPr>
        <w:rFonts w:ascii="Wingdings" w:hAnsi="Wingdings" w:hint="default"/>
      </w:rPr>
    </w:lvl>
    <w:lvl w:ilvl="4" w:tplc="06D6A4C2" w:tentative="1">
      <w:start w:val="1"/>
      <w:numFmt w:val="bullet"/>
      <w:lvlText w:val=""/>
      <w:lvlJc w:val="left"/>
      <w:pPr>
        <w:tabs>
          <w:tab w:val="num" w:pos="3600"/>
        </w:tabs>
        <w:ind w:left="3600" w:hanging="360"/>
      </w:pPr>
      <w:rPr>
        <w:rFonts w:ascii="Wingdings" w:hAnsi="Wingdings" w:hint="default"/>
      </w:rPr>
    </w:lvl>
    <w:lvl w:ilvl="5" w:tplc="50F43804" w:tentative="1">
      <w:start w:val="1"/>
      <w:numFmt w:val="bullet"/>
      <w:lvlText w:val=""/>
      <w:lvlJc w:val="left"/>
      <w:pPr>
        <w:tabs>
          <w:tab w:val="num" w:pos="4320"/>
        </w:tabs>
        <w:ind w:left="4320" w:hanging="360"/>
      </w:pPr>
      <w:rPr>
        <w:rFonts w:ascii="Wingdings" w:hAnsi="Wingdings" w:hint="default"/>
      </w:rPr>
    </w:lvl>
    <w:lvl w:ilvl="6" w:tplc="74241732" w:tentative="1">
      <w:start w:val="1"/>
      <w:numFmt w:val="bullet"/>
      <w:lvlText w:val=""/>
      <w:lvlJc w:val="left"/>
      <w:pPr>
        <w:tabs>
          <w:tab w:val="num" w:pos="5040"/>
        </w:tabs>
        <w:ind w:left="5040" w:hanging="360"/>
      </w:pPr>
      <w:rPr>
        <w:rFonts w:ascii="Wingdings" w:hAnsi="Wingdings" w:hint="default"/>
      </w:rPr>
    </w:lvl>
    <w:lvl w:ilvl="7" w:tplc="31D8B98A" w:tentative="1">
      <w:start w:val="1"/>
      <w:numFmt w:val="bullet"/>
      <w:lvlText w:val=""/>
      <w:lvlJc w:val="left"/>
      <w:pPr>
        <w:tabs>
          <w:tab w:val="num" w:pos="5760"/>
        </w:tabs>
        <w:ind w:left="5760" w:hanging="360"/>
      </w:pPr>
      <w:rPr>
        <w:rFonts w:ascii="Wingdings" w:hAnsi="Wingdings" w:hint="default"/>
      </w:rPr>
    </w:lvl>
    <w:lvl w:ilvl="8" w:tplc="5CA45D20"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2AFE195A"/>
    <w:multiLevelType w:val="hybridMultilevel"/>
    <w:tmpl w:val="8E607090"/>
    <w:lvl w:ilvl="0" w:tplc="D0BAE43A">
      <w:start w:val="1"/>
      <w:numFmt w:val="bullet"/>
      <w:lvlText w:val=""/>
      <w:lvlJc w:val="left"/>
      <w:pPr>
        <w:tabs>
          <w:tab w:val="num" w:pos="720"/>
        </w:tabs>
        <w:ind w:left="720" w:hanging="360"/>
      </w:pPr>
      <w:rPr>
        <w:rFonts w:ascii="Wingdings" w:hAnsi="Wingdings" w:hint="default"/>
      </w:rPr>
    </w:lvl>
    <w:lvl w:ilvl="1" w:tplc="274AB260">
      <w:start w:val="1"/>
      <w:numFmt w:val="bullet"/>
      <w:lvlText w:val=""/>
      <w:lvlJc w:val="left"/>
      <w:pPr>
        <w:tabs>
          <w:tab w:val="num" w:pos="1440"/>
        </w:tabs>
        <w:ind w:left="1440" w:hanging="360"/>
      </w:pPr>
      <w:rPr>
        <w:rFonts w:ascii="Wingdings" w:hAnsi="Wingdings" w:hint="default"/>
      </w:rPr>
    </w:lvl>
    <w:lvl w:ilvl="2" w:tplc="8FB80C4E" w:tentative="1">
      <w:start w:val="1"/>
      <w:numFmt w:val="bullet"/>
      <w:lvlText w:val=""/>
      <w:lvlJc w:val="left"/>
      <w:pPr>
        <w:tabs>
          <w:tab w:val="num" w:pos="2160"/>
        </w:tabs>
        <w:ind w:left="2160" w:hanging="360"/>
      </w:pPr>
      <w:rPr>
        <w:rFonts w:ascii="Wingdings" w:hAnsi="Wingdings" w:hint="default"/>
      </w:rPr>
    </w:lvl>
    <w:lvl w:ilvl="3" w:tplc="53F084B8" w:tentative="1">
      <w:start w:val="1"/>
      <w:numFmt w:val="bullet"/>
      <w:lvlText w:val=""/>
      <w:lvlJc w:val="left"/>
      <w:pPr>
        <w:tabs>
          <w:tab w:val="num" w:pos="2880"/>
        </w:tabs>
        <w:ind w:left="2880" w:hanging="360"/>
      </w:pPr>
      <w:rPr>
        <w:rFonts w:ascii="Wingdings" w:hAnsi="Wingdings" w:hint="default"/>
      </w:rPr>
    </w:lvl>
    <w:lvl w:ilvl="4" w:tplc="03702F44" w:tentative="1">
      <w:start w:val="1"/>
      <w:numFmt w:val="bullet"/>
      <w:lvlText w:val=""/>
      <w:lvlJc w:val="left"/>
      <w:pPr>
        <w:tabs>
          <w:tab w:val="num" w:pos="3600"/>
        </w:tabs>
        <w:ind w:left="3600" w:hanging="360"/>
      </w:pPr>
      <w:rPr>
        <w:rFonts w:ascii="Wingdings" w:hAnsi="Wingdings" w:hint="default"/>
      </w:rPr>
    </w:lvl>
    <w:lvl w:ilvl="5" w:tplc="B406E67E" w:tentative="1">
      <w:start w:val="1"/>
      <w:numFmt w:val="bullet"/>
      <w:lvlText w:val=""/>
      <w:lvlJc w:val="left"/>
      <w:pPr>
        <w:tabs>
          <w:tab w:val="num" w:pos="4320"/>
        </w:tabs>
        <w:ind w:left="4320" w:hanging="360"/>
      </w:pPr>
      <w:rPr>
        <w:rFonts w:ascii="Wingdings" w:hAnsi="Wingdings" w:hint="default"/>
      </w:rPr>
    </w:lvl>
    <w:lvl w:ilvl="6" w:tplc="122466D0" w:tentative="1">
      <w:start w:val="1"/>
      <w:numFmt w:val="bullet"/>
      <w:lvlText w:val=""/>
      <w:lvlJc w:val="left"/>
      <w:pPr>
        <w:tabs>
          <w:tab w:val="num" w:pos="5040"/>
        </w:tabs>
        <w:ind w:left="5040" w:hanging="360"/>
      </w:pPr>
      <w:rPr>
        <w:rFonts w:ascii="Wingdings" w:hAnsi="Wingdings" w:hint="default"/>
      </w:rPr>
    </w:lvl>
    <w:lvl w:ilvl="7" w:tplc="D2E4348E" w:tentative="1">
      <w:start w:val="1"/>
      <w:numFmt w:val="bullet"/>
      <w:lvlText w:val=""/>
      <w:lvlJc w:val="left"/>
      <w:pPr>
        <w:tabs>
          <w:tab w:val="num" w:pos="5760"/>
        </w:tabs>
        <w:ind w:left="5760" w:hanging="360"/>
      </w:pPr>
      <w:rPr>
        <w:rFonts w:ascii="Wingdings" w:hAnsi="Wingdings" w:hint="default"/>
      </w:rPr>
    </w:lvl>
    <w:lvl w:ilvl="8" w:tplc="9D2AF518"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2E1921B9"/>
    <w:multiLevelType w:val="hybridMultilevel"/>
    <w:tmpl w:val="F928F7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46263E5"/>
    <w:multiLevelType w:val="hybridMultilevel"/>
    <w:tmpl w:val="1B46C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550012C"/>
    <w:multiLevelType w:val="hybridMultilevel"/>
    <w:tmpl w:val="2526ACEE"/>
    <w:lvl w:ilvl="0" w:tplc="E8E2AC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ADA45CE"/>
    <w:multiLevelType w:val="hybridMultilevel"/>
    <w:tmpl w:val="743C9452"/>
    <w:lvl w:ilvl="0" w:tplc="FB627E9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5C0FEC"/>
    <w:multiLevelType w:val="hybridMultilevel"/>
    <w:tmpl w:val="F5AC8330"/>
    <w:lvl w:ilvl="0" w:tplc="3F8C62FC">
      <w:start w:val="1"/>
      <w:numFmt w:val="bullet"/>
      <w:lvlText w:val="•"/>
      <w:lvlJc w:val="left"/>
      <w:pPr>
        <w:tabs>
          <w:tab w:val="num" w:pos="720"/>
        </w:tabs>
        <w:ind w:left="720" w:hanging="360"/>
      </w:pPr>
      <w:rPr>
        <w:rFonts w:ascii="Arial" w:hAnsi="Arial" w:hint="default"/>
      </w:rPr>
    </w:lvl>
    <w:lvl w:ilvl="1" w:tplc="D32CDDE4">
      <w:start w:val="1"/>
      <w:numFmt w:val="decimal"/>
      <w:lvlText w:val="%2."/>
      <w:lvlJc w:val="left"/>
      <w:pPr>
        <w:tabs>
          <w:tab w:val="num" w:pos="1440"/>
        </w:tabs>
        <w:ind w:left="1440" w:hanging="360"/>
      </w:pPr>
    </w:lvl>
    <w:lvl w:ilvl="2" w:tplc="F1D4DFD0" w:tentative="1">
      <w:start w:val="1"/>
      <w:numFmt w:val="bullet"/>
      <w:lvlText w:val="•"/>
      <w:lvlJc w:val="left"/>
      <w:pPr>
        <w:tabs>
          <w:tab w:val="num" w:pos="2160"/>
        </w:tabs>
        <w:ind w:left="2160" w:hanging="360"/>
      </w:pPr>
      <w:rPr>
        <w:rFonts w:ascii="Arial" w:hAnsi="Arial" w:hint="default"/>
      </w:rPr>
    </w:lvl>
    <w:lvl w:ilvl="3" w:tplc="EF2AB06A" w:tentative="1">
      <w:start w:val="1"/>
      <w:numFmt w:val="bullet"/>
      <w:lvlText w:val="•"/>
      <w:lvlJc w:val="left"/>
      <w:pPr>
        <w:tabs>
          <w:tab w:val="num" w:pos="2880"/>
        </w:tabs>
        <w:ind w:left="2880" w:hanging="360"/>
      </w:pPr>
      <w:rPr>
        <w:rFonts w:ascii="Arial" w:hAnsi="Arial" w:hint="default"/>
      </w:rPr>
    </w:lvl>
    <w:lvl w:ilvl="4" w:tplc="8324A1B6" w:tentative="1">
      <w:start w:val="1"/>
      <w:numFmt w:val="bullet"/>
      <w:lvlText w:val="•"/>
      <w:lvlJc w:val="left"/>
      <w:pPr>
        <w:tabs>
          <w:tab w:val="num" w:pos="3600"/>
        </w:tabs>
        <w:ind w:left="3600" w:hanging="360"/>
      </w:pPr>
      <w:rPr>
        <w:rFonts w:ascii="Arial" w:hAnsi="Arial" w:hint="default"/>
      </w:rPr>
    </w:lvl>
    <w:lvl w:ilvl="5" w:tplc="4D18F162" w:tentative="1">
      <w:start w:val="1"/>
      <w:numFmt w:val="bullet"/>
      <w:lvlText w:val="•"/>
      <w:lvlJc w:val="left"/>
      <w:pPr>
        <w:tabs>
          <w:tab w:val="num" w:pos="4320"/>
        </w:tabs>
        <w:ind w:left="4320" w:hanging="360"/>
      </w:pPr>
      <w:rPr>
        <w:rFonts w:ascii="Arial" w:hAnsi="Arial" w:hint="default"/>
      </w:rPr>
    </w:lvl>
    <w:lvl w:ilvl="6" w:tplc="F0AC94D6" w:tentative="1">
      <w:start w:val="1"/>
      <w:numFmt w:val="bullet"/>
      <w:lvlText w:val="•"/>
      <w:lvlJc w:val="left"/>
      <w:pPr>
        <w:tabs>
          <w:tab w:val="num" w:pos="5040"/>
        </w:tabs>
        <w:ind w:left="5040" w:hanging="360"/>
      </w:pPr>
      <w:rPr>
        <w:rFonts w:ascii="Arial" w:hAnsi="Arial" w:hint="default"/>
      </w:rPr>
    </w:lvl>
    <w:lvl w:ilvl="7" w:tplc="7110017E" w:tentative="1">
      <w:start w:val="1"/>
      <w:numFmt w:val="bullet"/>
      <w:lvlText w:val="•"/>
      <w:lvlJc w:val="left"/>
      <w:pPr>
        <w:tabs>
          <w:tab w:val="num" w:pos="5760"/>
        </w:tabs>
        <w:ind w:left="5760" w:hanging="360"/>
      </w:pPr>
      <w:rPr>
        <w:rFonts w:ascii="Arial" w:hAnsi="Arial" w:hint="default"/>
      </w:rPr>
    </w:lvl>
    <w:lvl w:ilvl="8" w:tplc="A4D034EC"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54FB6846"/>
    <w:multiLevelType w:val="multilevel"/>
    <w:tmpl w:val="559A718E"/>
    <w:lvl w:ilvl="0">
      <w:start w:val="1"/>
      <w:numFmt w:val="decimal"/>
      <w:lvlText w:val="%1."/>
      <w:lvlJc w:val="left"/>
      <w:pPr>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3C3DBF"/>
    <w:multiLevelType w:val="hybridMultilevel"/>
    <w:tmpl w:val="F9CEE062"/>
    <w:lvl w:ilvl="0" w:tplc="CE3A28DC">
      <w:start w:val="1"/>
      <w:numFmt w:val="bullet"/>
      <w:lvlText w:val="•"/>
      <w:lvlJc w:val="left"/>
      <w:pPr>
        <w:tabs>
          <w:tab w:val="num" w:pos="360"/>
        </w:tabs>
        <w:ind w:left="360" w:hanging="360"/>
      </w:pPr>
      <w:rPr>
        <w:rFonts w:ascii="Arial" w:hAnsi="Arial" w:hint="default"/>
      </w:rPr>
    </w:lvl>
    <w:lvl w:ilvl="1" w:tplc="FCC84CA4" w:tentative="1">
      <w:start w:val="1"/>
      <w:numFmt w:val="bullet"/>
      <w:lvlText w:val="•"/>
      <w:lvlJc w:val="left"/>
      <w:pPr>
        <w:tabs>
          <w:tab w:val="num" w:pos="1080"/>
        </w:tabs>
        <w:ind w:left="1080" w:hanging="360"/>
      </w:pPr>
      <w:rPr>
        <w:rFonts w:ascii="Arial" w:hAnsi="Arial" w:hint="default"/>
      </w:rPr>
    </w:lvl>
    <w:lvl w:ilvl="2" w:tplc="94FAAD6A" w:tentative="1">
      <w:start w:val="1"/>
      <w:numFmt w:val="bullet"/>
      <w:lvlText w:val="•"/>
      <w:lvlJc w:val="left"/>
      <w:pPr>
        <w:tabs>
          <w:tab w:val="num" w:pos="1800"/>
        </w:tabs>
        <w:ind w:left="1800" w:hanging="360"/>
      </w:pPr>
      <w:rPr>
        <w:rFonts w:ascii="Arial" w:hAnsi="Arial" w:hint="default"/>
      </w:rPr>
    </w:lvl>
    <w:lvl w:ilvl="3" w:tplc="575CD934" w:tentative="1">
      <w:start w:val="1"/>
      <w:numFmt w:val="bullet"/>
      <w:lvlText w:val="•"/>
      <w:lvlJc w:val="left"/>
      <w:pPr>
        <w:tabs>
          <w:tab w:val="num" w:pos="2520"/>
        </w:tabs>
        <w:ind w:left="2520" w:hanging="360"/>
      </w:pPr>
      <w:rPr>
        <w:rFonts w:ascii="Arial" w:hAnsi="Arial" w:hint="default"/>
      </w:rPr>
    </w:lvl>
    <w:lvl w:ilvl="4" w:tplc="63226452" w:tentative="1">
      <w:start w:val="1"/>
      <w:numFmt w:val="bullet"/>
      <w:lvlText w:val="•"/>
      <w:lvlJc w:val="left"/>
      <w:pPr>
        <w:tabs>
          <w:tab w:val="num" w:pos="3240"/>
        </w:tabs>
        <w:ind w:left="3240" w:hanging="360"/>
      </w:pPr>
      <w:rPr>
        <w:rFonts w:ascii="Arial" w:hAnsi="Arial" w:hint="default"/>
      </w:rPr>
    </w:lvl>
    <w:lvl w:ilvl="5" w:tplc="1420933C" w:tentative="1">
      <w:start w:val="1"/>
      <w:numFmt w:val="bullet"/>
      <w:lvlText w:val="•"/>
      <w:lvlJc w:val="left"/>
      <w:pPr>
        <w:tabs>
          <w:tab w:val="num" w:pos="3960"/>
        </w:tabs>
        <w:ind w:left="3960" w:hanging="360"/>
      </w:pPr>
      <w:rPr>
        <w:rFonts w:ascii="Arial" w:hAnsi="Arial" w:hint="default"/>
      </w:rPr>
    </w:lvl>
    <w:lvl w:ilvl="6" w:tplc="C9C04A72" w:tentative="1">
      <w:start w:val="1"/>
      <w:numFmt w:val="bullet"/>
      <w:lvlText w:val="•"/>
      <w:lvlJc w:val="left"/>
      <w:pPr>
        <w:tabs>
          <w:tab w:val="num" w:pos="4680"/>
        </w:tabs>
        <w:ind w:left="4680" w:hanging="360"/>
      </w:pPr>
      <w:rPr>
        <w:rFonts w:ascii="Arial" w:hAnsi="Arial" w:hint="default"/>
      </w:rPr>
    </w:lvl>
    <w:lvl w:ilvl="7" w:tplc="69FEC1CA" w:tentative="1">
      <w:start w:val="1"/>
      <w:numFmt w:val="bullet"/>
      <w:lvlText w:val="•"/>
      <w:lvlJc w:val="left"/>
      <w:pPr>
        <w:tabs>
          <w:tab w:val="num" w:pos="5400"/>
        </w:tabs>
        <w:ind w:left="5400" w:hanging="360"/>
      </w:pPr>
      <w:rPr>
        <w:rFonts w:ascii="Arial" w:hAnsi="Arial" w:hint="default"/>
      </w:rPr>
    </w:lvl>
    <w:lvl w:ilvl="8" w:tplc="EDF42914" w:tentative="1">
      <w:start w:val="1"/>
      <w:numFmt w:val="bullet"/>
      <w:lvlText w:val="•"/>
      <w:lvlJc w:val="left"/>
      <w:pPr>
        <w:tabs>
          <w:tab w:val="num" w:pos="6120"/>
        </w:tabs>
        <w:ind w:left="6120" w:hanging="360"/>
      </w:pPr>
      <w:rPr>
        <w:rFonts w:ascii="Arial" w:hAnsi="Arial" w:hint="default"/>
      </w:rPr>
    </w:lvl>
  </w:abstractNum>
  <w:abstractNum w:abstractNumId="33" w15:restartNumberingAfterBreak="0">
    <w:nsid w:val="585458D6"/>
    <w:multiLevelType w:val="hybridMultilevel"/>
    <w:tmpl w:val="982C6BC8"/>
    <w:lvl w:ilvl="0" w:tplc="53D0E900">
      <w:start w:val="1"/>
      <w:numFmt w:val="decimal"/>
      <w:lvlText w:val="%1."/>
      <w:lvlJc w:val="left"/>
      <w:pPr>
        <w:tabs>
          <w:tab w:val="num" w:pos="720"/>
        </w:tabs>
        <w:ind w:left="720" w:hanging="360"/>
      </w:pPr>
    </w:lvl>
    <w:lvl w:ilvl="1" w:tplc="539869AC" w:tentative="1">
      <w:start w:val="1"/>
      <w:numFmt w:val="decimal"/>
      <w:lvlText w:val="%2."/>
      <w:lvlJc w:val="left"/>
      <w:pPr>
        <w:tabs>
          <w:tab w:val="num" w:pos="1440"/>
        </w:tabs>
        <w:ind w:left="1440" w:hanging="360"/>
      </w:pPr>
    </w:lvl>
    <w:lvl w:ilvl="2" w:tplc="66C65B20" w:tentative="1">
      <w:start w:val="1"/>
      <w:numFmt w:val="decimal"/>
      <w:lvlText w:val="%3."/>
      <w:lvlJc w:val="left"/>
      <w:pPr>
        <w:tabs>
          <w:tab w:val="num" w:pos="2160"/>
        </w:tabs>
        <w:ind w:left="2160" w:hanging="360"/>
      </w:pPr>
    </w:lvl>
    <w:lvl w:ilvl="3" w:tplc="30800AA2" w:tentative="1">
      <w:start w:val="1"/>
      <w:numFmt w:val="decimal"/>
      <w:lvlText w:val="%4."/>
      <w:lvlJc w:val="left"/>
      <w:pPr>
        <w:tabs>
          <w:tab w:val="num" w:pos="2880"/>
        </w:tabs>
        <w:ind w:left="2880" w:hanging="360"/>
      </w:pPr>
    </w:lvl>
    <w:lvl w:ilvl="4" w:tplc="2A6A9D74" w:tentative="1">
      <w:start w:val="1"/>
      <w:numFmt w:val="decimal"/>
      <w:lvlText w:val="%5."/>
      <w:lvlJc w:val="left"/>
      <w:pPr>
        <w:tabs>
          <w:tab w:val="num" w:pos="3600"/>
        </w:tabs>
        <w:ind w:left="3600" w:hanging="360"/>
      </w:pPr>
    </w:lvl>
    <w:lvl w:ilvl="5" w:tplc="FD38DDCC" w:tentative="1">
      <w:start w:val="1"/>
      <w:numFmt w:val="decimal"/>
      <w:lvlText w:val="%6."/>
      <w:lvlJc w:val="left"/>
      <w:pPr>
        <w:tabs>
          <w:tab w:val="num" w:pos="4320"/>
        </w:tabs>
        <w:ind w:left="4320" w:hanging="360"/>
      </w:pPr>
    </w:lvl>
    <w:lvl w:ilvl="6" w:tplc="75E43EF0" w:tentative="1">
      <w:start w:val="1"/>
      <w:numFmt w:val="decimal"/>
      <w:lvlText w:val="%7."/>
      <w:lvlJc w:val="left"/>
      <w:pPr>
        <w:tabs>
          <w:tab w:val="num" w:pos="5040"/>
        </w:tabs>
        <w:ind w:left="5040" w:hanging="360"/>
      </w:pPr>
    </w:lvl>
    <w:lvl w:ilvl="7" w:tplc="09266326" w:tentative="1">
      <w:start w:val="1"/>
      <w:numFmt w:val="decimal"/>
      <w:lvlText w:val="%8."/>
      <w:lvlJc w:val="left"/>
      <w:pPr>
        <w:tabs>
          <w:tab w:val="num" w:pos="5760"/>
        </w:tabs>
        <w:ind w:left="5760" w:hanging="360"/>
      </w:pPr>
    </w:lvl>
    <w:lvl w:ilvl="8" w:tplc="44DE53DA" w:tentative="1">
      <w:start w:val="1"/>
      <w:numFmt w:val="decimal"/>
      <w:lvlText w:val="%9."/>
      <w:lvlJc w:val="left"/>
      <w:pPr>
        <w:tabs>
          <w:tab w:val="num" w:pos="6480"/>
        </w:tabs>
        <w:ind w:left="6480" w:hanging="360"/>
      </w:pPr>
    </w:lvl>
  </w:abstractNum>
  <w:abstractNum w:abstractNumId="34" w15:restartNumberingAfterBreak="0">
    <w:nsid w:val="598F7BB8"/>
    <w:multiLevelType w:val="multilevel"/>
    <w:tmpl w:val="559A718E"/>
    <w:lvl w:ilvl="0">
      <w:start w:val="1"/>
      <w:numFmt w:val="decimal"/>
      <w:lvlText w:val="%1."/>
      <w:lvlJc w:val="left"/>
      <w:pPr>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BF06261"/>
    <w:multiLevelType w:val="hybridMultilevel"/>
    <w:tmpl w:val="E9ACF4E0"/>
    <w:lvl w:ilvl="0" w:tplc="ED2AF90C">
      <w:start w:val="1"/>
      <w:numFmt w:val="bullet"/>
      <w:lvlText w:val="•"/>
      <w:lvlJc w:val="left"/>
      <w:pPr>
        <w:tabs>
          <w:tab w:val="num" w:pos="720"/>
        </w:tabs>
        <w:ind w:left="720" w:hanging="360"/>
      </w:pPr>
      <w:rPr>
        <w:rFonts w:ascii="Arial" w:hAnsi="Arial" w:hint="default"/>
      </w:rPr>
    </w:lvl>
    <w:lvl w:ilvl="1" w:tplc="E78684B8" w:tentative="1">
      <w:start w:val="1"/>
      <w:numFmt w:val="bullet"/>
      <w:lvlText w:val="•"/>
      <w:lvlJc w:val="left"/>
      <w:pPr>
        <w:tabs>
          <w:tab w:val="num" w:pos="1440"/>
        </w:tabs>
        <w:ind w:left="1440" w:hanging="360"/>
      </w:pPr>
      <w:rPr>
        <w:rFonts w:ascii="Arial" w:hAnsi="Arial" w:hint="default"/>
      </w:rPr>
    </w:lvl>
    <w:lvl w:ilvl="2" w:tplc="EF9E047C" w:tentative="1">
      <w:start w:val="1"/>
      <w:numFmt w:val="bullet"/>
      <w:lvlText w:val="•"/>
      <w:lvlJc w:val="left"/>
      <w:pPr>
        <w:tabs>
          <w:tab w:val="num" w:pos="2160"/>
        </w:tabs>
        <w:ind w:left="2160" w:hanging="360"/>
      </w:pPr>
      <w:rPr>
        <w:rFonts w:ascii="Arial" w:hAnsi="Arial" w:hint="default"/>
      </w:rPr>
    </w:lvl>
    <w:lvl w:ilvl="3" w:tplc="69903462" w:tentative="1">
      <w:start w:val="1"/>
      <w:numFmt w:val="bullet"/>
      <w:lvlText w:val="•"/>
      <w:lvlJc w:val="left"/>
      <w:pPr>
        <w:tabs>
          <w:tab w:val="num" w:pos="2880"/>
        </w:tabs>
        <w:ind w:left="2880" w:hanging="360"/>
      </w:pPr>
      <w:rPr>
        <w:rFonts w:ascii="Arial" w:hAnsi="Arial" w:hint="default"/>
      </w:rPr>
    </w:lvl>
    <w:lvl w:ilvl="4" w:tplc="FA3EAAC6" w:tentative="1">
      <w:start w:val="1"/>
      <w:numFmt w:val="bullet"/>
      <w:lvlText w:val="•"/>
      <w:lvlJc w:val="left"/>
      <w:pPr>
        <w:tabs>
          <w:tab w:val="num" w:pos="3600"/>
        </w:tabs>
        <w:ind w:left="3600" w:hanging="360"/>
      </w:pPr>
      <w:rPr>
        <w:rFonts w:ascii="Arial" w:hAnsi="Arial" w:hint="default"/>
      </w:rPr>
    </w:lvl>
    <w:lvl w:ilvl="5" w:tplc="0F208BA6" w:tentative="1">
      <w:start w:val="1"/>
      <w:numFmt w:val="bullet"/>
      <w:lvlText w:val="•"/>
      <w:lvlJc w:val="left"/>
      <w:pPr>
        <w:tabs>
          <w:tab w:val="num" w:pos="4320"/>
        </w:tabs>
        <w:ind w:left="4320" w:hanging="360"/>
      </w:pPr>
      <w:rPr>
        <w:rFonts w:ascii="Arial" w:hAnsi="Arial" w:hint="default"/>
      </w:rPr>
    </w:lvl>
    <w:lvl w:ilvl="6" w:tplc="EDE28782" w:tentative="1">
      <w:start w:val="1"/>
      <w:numFmt w:val="bullet"/>
      <w:lvlText w:val="•"/>
      <w:lvlJc w:val="left"/>
      <w:pPr>
        <w:tabs>
          <w:tab w:val="num" w:pos="5040"/>
        </w:tabs>
        <w:ind w:left="5040" w:hanging="360"/>
      </w:pPr>
      <w:rPr>
        <w:rFonts w:ascii="Arial" w:hAnsi="Arial" w:hint="default"/>
      </w:rPr>
    </w:lvl>
    <w:lvl w:ilvl="7" w:tplc="2A5EC672" w:tentative="1">
      <w:start w:val="1"/>
      <w:numFmt w:val="bullet"/>
      <w:lvlText w:val="•"/>
      <w:lvlJc w:val="left"/>
      <w:pPr>
        <w:tabs>
          <w:tab w:val="num" w:pos="5760"/>
        </w:tabs>
        <w:ind w:left="5760" w:hanging="360"/>
      </w:pPr>
      <w:rPr>
        <w:rFonts w:ascii="Arial" w:hAnsi="Arial" w:hint="default"/>
      </w:rPr>
    </w:lvl>
    <w:lvl w:ilvl="8" w:tplc="95EC2DA4"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5E384563"/>
    <w:multiLevelType w:val="hybridMultilevel"/>
    <w:tmpl w:val="5D2E1A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0FC7468"/>
    <w:multiLevelType w:val="hybridMultilevel"/>
    <w:tmpl w:val="4D1800B6"/>
    <w:lvl w:ilvl="0" w:tplc="FB627E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99E2186"/>
    <w:multiLevelType w:val="hybridMultilevel"/>
    <w:tmpl w:val="2526ACEE"/>
    <w:lvl w:ilvl="0" w:tplc="E8E2AC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DA93D33"/>
    <w:multiLevelType w:val="hybridMultilevel"/>
    <w:tmpl w:val="07E8C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FE6134B"/>
    <w:multiLevelType w:val="hybridMultilevel"/>
    <w:tmpl w:val="EE6E7304"/>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15:restartNumberingAfterBreak="0">
    <w:nsid w:val="728A753C"/>
    <w:multiLevelType w:val="hybridMultilevel"/>
    <w:tmpl w:val="7A4876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BB538D"/>
    <w:multiLevelType w:val="hybridMultilevel"/>
    <w:tmpl w:val="56AA25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40"/>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39"/>
  </w:num>
  <w:num w:numId="14">
    <w:abstractNumId w:val="19"/>
  </w:num>
  <w:num w:numId="15">
    <w:abstractNumId w:val="10"/>
  </w:num>
  <w:num w:numId="16">
    <w:abstractNumId w:val="24"/>
  </w:num>
  <w:num w:numId="17">
    <w:abstractNumId w:val="27"/>
  </w:num>
  <w:num w:numId="18">
    <w:abstractNumId w:val="15"/>
  </w:num>
  <w:num w:numId="19">
    <w:abstractNumId w:val="16"/>
  </w:num>
  <w:num w:numId="20">
    <w:abstractNumId w:val="20"/>
  </w:num>
  <w:num w:numId="21">
    <w:abstractNumId w:val="33"/>
  </w:num>
  <w:num w:numId="22">
    <w:abstractNumId w:val="26"/>
  </w:num>
  <w:num w:numId="23">
    <w:abstractNumId w:val="25"/>
  </w:num>
  <w:num w:numId="24">
    <w:abstractNumId w:val="17"/>
  </w:num>
  <w:num w:numId="25">
    <w:abstractNumId w:val="34"/>
  </w:num>
  <w:num w:numId="26">
    <w:abstractNumId w:val="31"/>
  </w:num>
  <w:num w:numId="27">
    <w:abstractNumId w:val="32"/>
  </w:num>
  <w:num w:numId="28">
    <w:abstractNumId w:val="22"/>
  </w:num>
  <w:num w:numId="29">
    <w:abstractNumId w:val="42"/>
  </w:num>
  <w:num w:numId="30">
    <w:abstractNumId w:val="41"/>
  </w:num>
  <w:num w:numId="31">
    <w:abstractNumId w:val="13"/>
  </w:num>
  <w:num w:numId="32">
    <w:abstractNumId w:val="38"/>
  </w:num>
  <w:num w:numId="33">
    <w:abstractNumId w:val="36"/>
  </w:num>
  <w:num w:numId="34">
    <w:abstractNumId w:val="18"/>
  </w:num>
  <w:num w:numId="35">
    <w:abstractNumId w:val="28"/>
  </w:num>
  <w:num w:numId="36">
    <w:abstractNumId w:val="30"/>
  </w:num>
  <w:num w:numId="37">
    <w:abstractNumId w:val="23"/>
  </w:num>
  <w:num w:numId="38">
    <w:abstractNumId w:val="37"/>
  </w:num>
  <w:num w:numId="39">
    <w:abstractNumId w:val="12"/>
  </w:num>
  <w:num w:numId="40">
    <w:abstractNumId w:val="29"/>
  </w:num>
  <w:num w:numId="41">
    <w:abstractNumId w:val="11"/>
  </w:num>
  <w:num w:numId="42">
    <w:abstractNumId w:val="14"/>
  </w:num>
  <w:num w:numId="43">
    <w:abstractNumId w:val="35"/>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tt Jezyk">
    <w15:presenceInfo w15:providerId="AD" w15:userId="S-1-5-21-359538278-52765162-2211038576-40938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60"/>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trackRevisions/>
  <w:defaultTabStop w:val="720"/>
  <w:drawingGridHorizontalSpacing w:val="120"/>
  <w:displayHorizont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jI2MzQ0sbAwNTUwNzFR0lEKTi0uzszPAykwrAUAg8BKkywAAAA="/>
  </w:docVars>
  <w:rsids>
    <w:rsidRoot w:val="00D6233A"/>
    <w:rsid w:val="00004411"/>
    <w:rsid w:val="000160F8"/>
    <w:rsid w:val="00017A70"/>
    <w:rsid w:val="00020D8B"/>
    <w:rsid w:val="00022F8F"/>
    <w:rsid w:val="000234FF"/>
    <w:rsid w:val="000236C4"/>
    <w:rsid w:val="00035886"/>
    <w:rsid w:val="00043482"/>
    <w:rsid w:val="00043CFD"/>
    <w:rsid w:val="00046F62"/>
    <w:rsid w:val="00056E31"/>
    <w:rsid w:val="00057316"/>
    <w:rsid w:val="00060444"/>
    <w:rsid w:val="000A2107"/>
    <w:rsid w:val="000B5540"/>
    <w:rsid w:val="000C1E83"/>
    <w:rsid w:val="000E54F7"/>
    <w:rsid w:val="000F23AD"/>
    <w:rsid w:val="000F468B"/>
    <w:rsid w:val="00110D06"/>
    <w:rsid w:val="00111A92"/>
    <w:rsid w:val="00113F0D"/>
    <w:rsid w:val="00122E1E"/>
    <w:rsid w:val="001279B1"/>
    <w:rsid w:val="00155B31"/>
    <w:rsid w:val="001814F4"/>
    <w:rsid w:val="00182ED9"/>
    <w:rsid w:val="001A1261"/>
    <w:rsid w:val="001E2D17"/>
    <w:rsid w:val="00232291"/>
    <w:rsid w:val="00241449"/>
    <w:rsid w:val="00252470"/>
    <w:rsid w:val="00276063"/>
    <w:rsid w:val="00283B85"/>
    <w:rsid w:val="00293102"/>
    <w:rsid w:val="002B00C8"/>
    <w:rsid w:val="002B0FF7"/>
    <w:rsid w:val="002B5D54"/>
    <w:rsid w:val="002D178D"/>
    <w:rsid w:val="002D26EB"/>
    <w:rsid w:val="002D5940"/>
    <w:rsid w:val="002D709C"/>
    <w:rsid w:val="002F116E"/>
    <w:rsid w:val="00320014"/>
    <w:rsid w:val="00324815"/>
    <w:rsid w:val="00335E9A"/>
    <w:rsid w:val="00346FB6"/>
    <w:rsid w:val="00362B15"/>
    <w:rsid w:val="00383073"/>
    <w:rsid w:val="00390115"/>
    <w:rsid w:val="00390F07"/>
    <w:rsid w:val="003A103D"/>
    <w:rsid w:val="003A20A6"/>
    <w:rsid w:val="003B686A"/>
    <w:rsid w:val="003D4696"/>
    <w:rsid w:val="003E2EE5"/>
    <w:rsid w:val="003E4DAD"/>
    <w:rsid w:val="003F1078"/>
    <w:rsid w:val="003F698E"/>
    <w:rsid w:val="00437B16"/>
    <w:rsid w:val="00450639"/>
    <w:rsid w:val="00450A1F"/>
    <w:rsid w:val="004728FD"/>
    <w:rsid w:val="00485B85"/>
    <w:rsid w:val="004A5055"/>
    <w:rsid w:val="004C135D"/>
    <w:rsid w:val="004C6822"/>
    <w:rsid w:val="004C76D1"/>
    <w:rsid w:val="004E30F0"/>
    <w:rsid w:val="004E41EA"/>
    <w:rsid w:val="004F1917"/>
    <w:rsid w:val="004F62F4"/>
    <w:rsid w:val="005113C5"/>
    <w:rsid w:val="00523616"/>
    <w:rsid w:val="00523B6C"/>
    <w:rsid w:val="00524528"/>
    <w:rsid w:val="005255E5"/>
    <w:rsid w:val="00525D0B"/>
    <w:rsid w:val="005324FA"/>
    <w:rsid w:val="00533857"/>
    <w:rsid w:val="00536E7D"/>
    <w:rsid w:val="00537B50"/>
    <w:rsid w:val="00550BB4"/>
    <w:rsid w:val="00565E46"/>
    <w:rsid w:val="00571936"/>
    <w:rsid w:val="00573B55"/>
    <w:rsid w:val="00575FB6"/>
    <w:rsid w:val="005B10C6"/>
    <w:rsid w:val="005B3C15"/>
    <w:rsid w:val="005C24B4"/>
    <w:rsid w:val="005C4AE4"/>
    <w:rsid w:val="006074DA"/>
    <w:rsid w:val="00615482"/>
    <w:rsid w:val="00625CB4"/>
    <w:rsid w:val="00631C95"/>
    <w:rsid w:val="006413DB"/>
    <w:rsid w:val="00642A09"/>
    <w:rsid w:val="006567CB"/>
    <w:rsid w:val="00672EB2"/>
    <w:rsid w:val="00681FAC"/>
    <w:rsid w:val="0069201A"/>
    <w:rsid w:val="006B63D5"/>
    <w:rsid w:val="006B6E6B"/>
    <w:rsid w:val="006D3557"/>
    <w:rsid w:val="006D40C8"/>
    <w:rsid w:val="006D546C"/>
    <w:rsid w:val="006E1189"/>
    <w:rsid w:val="006E6AC2"/>
    <w:rsid w:val="006F1D07"/>
    <w:rsid w:val="006F5A3C"/>
    <w:rsid w:val="00701379"/>
    <w:rsid w:val="00706C80"/>
    <w:rsid w:val="0073457A"/>
    <w:rsid w:val="00734861"/>
    <w:rsid w:val="00734FC4"/>
    <w:rsid w:val="00742DC6"/>
    <w:rsid w:val="007476D4"/>
    <w:rsid w:val="007538A5"/>
    <w:rsid w:val="00781073"/>
    <w:rsid w:val="007B0265"/>
    <w:rsid w:val="007B2FFF"/>
    <w:rsid w:val="007B66AD"/>
    <w:rsid w:val="007C023C"/>
    <w:rsid w:val="007C24FA"/>
    <w:rsid w:val="007C6D45"/>
    <w:rsid w:val="007D1E99"/>
    <w:rsid w:val="007D329E"/>
    <w:rsid w:val="007D3EFC"/>
    <w:rsid w:val="007D6B98"/>
    <w:rsid w:val="007E2D36"/>
    <w:rsid w:val="007E5911"/>
    <w:rsid w:val="007E6B53"/>
    <w:rsid w:val="007F0A98"/>
    <w:rsid w:val="007F486E"/>
    <w:rsid w:val="00806132"/>
    <w:rsid w:val="00813A80"/>
    <w:rsid w:val="00820EB0"/>
    <w:rsid w:val="00821FE2"/>
    <w:rsid w:val="0083015E"/>
    <w:rsid w:val="0084145F"/>
    <w:rsid w:val="00850632"/>
    <w:rsid w:val="00855094"/>
    <w:rsid w:val="00865494"/>
    <w:rsid w:val="008844CD"/>
    <w:rsid w:val="00895F27"/>
    <w:rsid w:val="008970CA"/>
    <w:rsid w:val="008C55F7"/>
    <w:rsid w:val="008D02D9"/>
    <w:rsid w:val="008D304D"/>
    <w:rsid w:val="008D438C"/>
    <w:rsid w:val="008D6E5B"/>
    <w:rsid w:val="008E4220"/>
    <w:rsid w:val="008E565B"/>
    <w:rsid w:val="008F4A25"/>
    <w:rsid w:val="008F5F35"/>
    <w:rsid w:val="00900D21"/>
    <w:rsid w:val="00920F6B"/>
    <w:rsid w:val="009404FB"/>
    <w:rsid w:val="0094247D"/>
    <w:rsid w:val="009477B9"/>
    <w:rsid w:val="0097756D"/>
    <w:rsid w:val="00984FD7"/>
    <w:rsid w:val="00993C1D"/>
    <w:rsid w:val="00995428"/>
    <w:rsid w:val="009A4499"/>
    <w:rsid w:val="009B2625"/>
    <w:rsid w:val="009D2BC9"/>
    <w:rsid w:val="009E5103"/>
    <w:rsid w:val="009F6FE1"/>
    <w:rsid w:val="00A05E42"/>
    <w:rsid w:val="00A3039F"/>
    <w:rsid w:val="00A55738"/>
    <w:rsid w:val="00A56A39"/>
    <w:rsid w:val="00A75074"/>
    <w:rsid w:val="00A778EF"/>
    <w:rsid w:val="00AA60D9"/>
    <w:rsid w:val="00AE021C"/>
    <w:rsid w:val="00AE6562"/>
    <w:rsid w:val="00B021A8"/>
    <w:rsid w:val="00B106C3"/>
    <w:rsid w:val="00B240EC"/>
    <w:rsid w:val="00B2658E"/>
    <w:rsid w:val="00B265E7"/>
    <w:rsid w:val="00B433C2"/>
    <w:rsid w:val="00BA3B83"/>
    <w:rsid w:val="00BB1290"/>
    <w:rsid w:val="00BC3F04"/>
    <w:rsid w:val="00BC5CD7"/>
    <w:rsid w:val="00BD4A89"/>
    <w:rsid w:val="00BF2299"/>
    <w:rsid w:val="00C027C4"/>
    <w:rsid w:val="00C03384"/>
    <w:rsid w:val="00C07052"/>
    <w:rsid w:val="00C12A51"/>
    <w:rsid w:val="00C16DD0"/>
    <w:rsid w:val="00C24BF2"/>
    <w:rsid w:val="00C310CE"/>
    <w:rsid w:val="00C321B3"/>
    <w:rsid w:val="00C40A68"/>
    <w:rsid w:val="00C4388C"/>
    <w:rsid w:val="00C52878"/>
    <w:rsid w:val="00C62AEB"/>
    <w:rsid w:val="00C977B3"/>
    <w:rsid w:val="00C97BC0"/>
    <w:rsid w:val="00C97EC6"/>
    <w:rsid w:val="00CA6787"/>
    <w:rsid w:val="00CA7E15"/>
    <w:rsid w:val="00CB0E45"/>
    <w:rsid w:val="00CB5076"/>
    <w:rsid w:val="00CC1EBD"/>
    <w:rsid w:val="00CC5FCB"/>
    <w:rsid w:val="00CD6E23"/>
    <w:rsid w:val="00CE7298"/>
    <w:rsid w:val="00CF0C02"/>
    <w:rsid w:val="00CF349D"/>
    <w:rsid w:val="00CF4B73"/>
    <w:rsid w:val="00CF61C8"/>
    <w:rsid w:val="00D11249"/>
    <w:rsid w:val="00D31B66"/>
    <w:rsid w:val="00D40F43"/>
    <w:rsid w:val="00D44014"/>
    <w:rsid w:val="00D504D7"/>
    <w:rsid w:val="00D6233A"/>
    <w:rsid w:val="00D646CF"/>
    <w:rsid w:val="00D702BB"/>
    <w:rsid w:val="00D71533"/>
    <w:rsid w:val="00D86395"/>
    <w:rsid w:val="00DB532A"/>
    <w:rsid w:val="00DC2FC1"/>
    <w:rsid w:val="00DC3D04"/>
    <w:rsid w:val="00DC7610"/>
    <w:rsid w:val="00DD6905"/>
    <w:rsid w:val="00DD7247"/>
    <w:rsid w:val="00DE4619"/>
    <w:rsid w:val="00DE65DD"/>
    <w:rsid w:val="00E051F6"/>
    <w:rsid w:val="00E063B4"/>
    <w:rsid w:val="00E14A61"/>
    <w:rsid w:val="00E2231C"/>
    <w:rsid w:val="00E27E39"/>
    <w:rsid w:val="00E44492"/>
    <w:rsid w:val="00E4480D"/>
    <w:rsid w:val="00E517BD"/>
    <w:rsid w:val="00E65C24"/>
    <w:rsid w:val="00E96B6B"/>
    <w:rsid w:val="00EA1FA3"/>
    <w:rsid w:val="00EA3FE8"/>
    <w:rsid w:val="00EA5BA9"/>
    <w:rsid w:val="00EC51C4"/>
    <w:rsid w:val="00EC5631"/>
    <w:rsid w:val="00ED3EF7"/>
    <w:rsid w:val="00ED4CC0"/>
    <w:rsid w:val="00EE2C25"/>
    <w:rsid w:val="00F0252B"/>
    <w:rsid w:val="00F21AF7"/>
    <w:rsid w:val="00F232D2"/>
    <w:rsid w:val="00F359DA"/>
    <w:rsid w:val="00F4131C"/>
    <w:rsid w:val="00F4519B"/>
    <w:rsid w:val="00F6226E"/>
    <w:rsid w:val="00F7275D"/>
    <w:rsid w:val="00F85D46"/>
    <w:rsid w:val="00FA1C55"/>
    <w:rsid w:val="00FA39CC"/>
    <w:rsid w:val="00FA49A0"/>
    <w:rsid w:val="00FA51DE"/>
    <w:rsid w:val="00FD16BC"/>
    <w:rsid w:val="00FD2B26"/>
    <w:rsid w:val="00FD6041"/>
    <w:rsid w:val="00FD698D"/>
    <w:rsid w:val="00FD7FA3"/>
    <w:rsid w:val="00FE514E"/>
    <w:rsid w:val="00FF172C"/>
    <w:rsid w:val="00FF4B98"/>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7632AB1D"/>
  <w15:docId w15:val="{2CB5DDBB-091B-447D-A5F8-8A646D5100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2FFF"/>
    <w:pPr>
      <w:spacing w:line="288" w:lineRule="auto"/>
    </w:pPr>
    <w:rPr>
      <w:rFonts w:ascii="Arial" w:hAnsi="Arial"/>
      <w:sz w:val="24"/>
      <w:szCs w:val="24"/>
      <w:lang w:val="en-AU" w:eastAsia="en-AU"/>
    </w:rPr>
  </w:style>
  <w:style w:type="paragraph" w:styleId="Heading1">
    <w:name w:val="heading 1"/>
    <w:basedOn w:val="Normal"/>
    <w:next w:val="Normal"/>
    <w:link w:val="Heading1Char"/>
    <w:qFormat/>
    <w:rsid w:val="00252470"/>
    <w:pPr>
      <w:keepNext/>
      <w:spacing w:before="240" w:after="60"/>
      <w:outlineLvl w:val="0"/>
    </w:pPr>
    <w:rPr>
      <w:b/>
      <w:bCs/>
      <w:color w:val="1F497D"/>
      <w:kern w:val="32"/>
      <w:sz w:val="40"/>
      <w:szCs w:val="32"/>
    </w:rPr>
  </w:style>
  <w:style w:type="paragraph" w:styleId="Heading2">
    <w:name w:val="heading 2"/>
    <w:aliases w:val="Header Style"/>
    <w:basedOn w:val="Normal"/>
    <w:next w:val="Normal"/>
    <w:link w:val="Heading2Char"/>
    <w:unhideWhenUsed/>
    <w:qFormat/>
    <w:rsid w:val="007B2FFF"/>
    <w:pPr>
      <w:keepNext/>
      <w:spacing w:before="240" w:after="60"/>
      <w:outlineLvl w:val="1"/>
    </w:pPr>
    <w:rPr>
      <w:b/>
      <w:bCs/>
      <w:iCs/>
      <w:color w:val="808080"/>
      <w:sz w:val="32"/>
      <w:szCs w:val="28"/>
    </w:rPr>
  </w:style>
  <w:style w:type="paragraph" w:styleId="Heading3">
    <w:name w:val="heading 3"/>
    <w:aliases w:val="Sub Heading"/>
    <w:basedOn w:val="Normal"/>
    <w:next w:val="Normal"/>
    <w:link w:val="Heading3Char"/>
    <w:unhideWhenUsed/>
    <w:qFormat/>
    <w:rsid w:val="007B2FFF"/>
    <w:pPr>
      <w:keepNext/>
      <w:spacing w:before="240" w:after="120"/>
      <w:outlineLvl w:val="2"/>
    </w:pPr>
    <w:rPr>
      <w:b/>
      <w:bCs/>
      <w:color w:val="808080"/>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390115"/>
    <w:pPr>
      <w:tabs>
        <w:tab w:val="center" w:pos="4153"/>
        <w:tab w:val="right" w:pos="8306"/>
      </w:tabs>
    </w:pPr>
  </w:style>
  <w:style w:type="character" w:customStyle="1" w:styleId="Heading1Char">
    <w:name w:val="Heading 1 Char"/>
    <w:link w:val="Heading1"/>
    <w:rsid w:val="00252470"/>
    <w:rPr>
      <w:rFonts w:ascii="Century Gothic" w:eastAsia="Times New Roman" w:hAnsi="Century Gothic" w:cs="Times New Roman"/>
      <w:b/>
      <w:bCs/>
      <w:color w:val="1F497D"/>
      <w:kern w:val="32"/>
      <w:sz w:val="40"/>
      <w:szCs w:val="32"/>
    </w:rPr>
  </w:style>
  <w:style w:type="paragraph" w:styleId="Title">
    <w:name w:val="Title"/>
    <w:basedOn w:val="Normal"/>
    <w:next w:val="Normal"/>
    <w:link w:val="TitleChar"/>
    <w:qFormat/>
    <w:rsid w:val="00C62AEB"/>
    <w:pPr>
      <w:spacing w:before="240"/>
      <w:outlineLvl w:val="0"/>
    </w:pPr>
    <w:rPr>
      <w:b/>
      <w:bCs/>
      <w:color w:val="1A55A6"/>
      <w:kern w:val="28"/>
      <w:sz w:val="40"/>
      <w:szCs w:val="32"/>
    </w:rPr>
  </w:style>
  <w:style w:type="character" w:customStyle="1" w:styleId="TitleChar">
    <w:name w:val="Title Char"/>
    <w:link w:val="Title"/>
    <w:rsid w:val="00C62AEB"/>
    <w:rPr>
      <w:rFonts w:ascii="Arial" w:hAnsi="Arial"/>
      <w:b/>
      <w:bCs/>
      <w:color w:val="1A55A6"/>
      <w:kern w:val="28"/>
      <w:sz w:val="40"/>
      <w:szCs w:val="32"/>
      <w:lang w:val="en-AU" w:eastAsia="en-AU"/>
    </w:rPr>
  </w:style>
  <w:style w:type="paragraph" w:customStyle="1" w:styleId="Speaker">
    <w:name w:val="Speaker"/>
    <w:basedOn w:val="Title"/>
    <w:link w:val="SpeakerChar"/>
    <w:qFormat/>
    <w:rsid w:val="00B240EC"/>
    <w:pPr>
      <w:spacing w:before="0" w:after="240"/>
    </w:pPr>
    <w:rPr>
      <w:sz w:val="28"/>
    </w:rPr>
  </w:style>
  <w:style w:type="paragraph" w:customStyle="1" w:styleId="TitleHeader">
    <w:name w:val="Title Header"/>
    <w:basedOn w:val="Normal"/>
    <w:link w:val="TitleHeaderChar1"/>
    <w:qFormat/>
    <w:rsid w:val="0094247D"/>
    <w:pPr>
      <w:tabs>
        <w:tab w:val="center" w:pos="4153"/>
        <w:tab w:val="right" w:pos="8306"/>
      </w:tabs>
    </w:pPr>
    <w:rPr>
      <w:noProof/>
      <w:sz w:val="28"/>
    </w:rPr>
  </w:style>
  <w:style w:type="character" w:customStyle="1" w:styleId="SpeakerChar">
    <w:name w:val="Speaker Char"/>
    <w:link w:val="Speaker"/>
    <w:rsid w:val="00B240EC"/>
    <w:rPr>
      <w:rFonts w:ascii="Century Gothic" w:eastAsia="Times New Roman" w:hAnsi="Century Gothic" w:cs="Times New Roman"/>
      <w:b/>
      <w:bCs/>
      <w:color w:val="C00000"/>
      <w:kern w:val="28"/>
      <w:sz w:val="28"/>
      <w:szCs w:val="32"/>
    </w:rPr>
  </w:style>
  <w:style w:type="character" w:styleId="Strong">
    <w:name w:val="Strong"/>
    <w:qFormat/>
    <w:rsid w:val="00155B31"/>
    <w:rPr>
      <w:rFonts w:ascii="Arial" w:hAnsi="Arial"/>
      <w:b/>
      <w:bCs/>
      <w:color w:val="595959" w:themeColor="text1" w:themeTint="A6"/>
      <w:sz w:val="24"/>
    </w:rPr>
  </w:style>
  <w:style w:type="character" w:customStyle="1" w:styleId="TitleHeaderChar">
    <w:name w:val="Title Header Char"/>
    <w:basedOn w:val="DefaultParagraphFont"/>
    <w:rsid w:val="0094247D"/>
    <w:rPr>
      <w:sz w:val="24"/>
      <w:szCs w:val="24"/>
    </w:rPr>
  </w:style>
  <w:style w:type="paragraph" w:customStyle="1" w:styleId="TitleHeader2">
    <w:name w:val="Title Header 2"/>
    <w:basedOn w:val="TitleHeader"/>
    <w:link w:val="TitleHeader2Char"/>
    <w:qFormat/>
    <w:rsid w:val="000E54F7"/>
    <w:rPr>
      <w:sz w:val="22"/>
    </w:rPr>
  </w:style>
  <w:style w:type="character" w:customStyle="1" w:styleId="Heading3Char">
    <w:name w:val="Heading 3 Char"/>
    <w:aliases w:val="Sub Heading Char"/>
    <w:link w:val="Heading3"/>
    <w:rsid w:val="007B2FFF"/>
    <w:rPr>
      <w:rFonts w:ascii="Arial" w:hAnsi="Arial"/>
      <w:b/>
      <w:bCs/>
      <w:color w:val="808080"/>
      <w:sz w:val="24"/>
      <w:szCs w:val="26"/>
      <w:lang w:val="en-AU" w:eastAsia="en-AU"/>
    </w:rPr>
  </w:style>
  <w:style w:type="character" w:customStyle="1" w:styleId="TitleHeaderChar1">
    <w:name w:val="Title Header Char1"/>
    <w:link w:val="TitleHeader"/>
    <w:rsid w:val="000E54F7"/>
    <w:rPr>
      <w:rFonts w:ascii="Century Gothic" w:hAnsi="Century Gothic"/>
      <w:noProof/>
      <w:sz w:val="28"/>
      <w:szCs w:val="24"/>
    </w:rPr>
  </w:style>
  <w:style w:type="character" w:customStyle="1" w:styleId="TitleHeader2Char">
    <w:name w:val="Title Header 2 Char"/>
    <w:link w:val="TitleHeader2"/>
    <w:rsid w:val="000E54F7"/>
    <w:rPr>
      <w:rFonts w:ascii="Century Gothic" w:hAnsi="Century Gothic"/>
      <w:noProof/>
      <w:sz w:val="22"/>
      <w:szCs w:val="24"/>
    </w:rPr>
  </w:style>
  <w:style w:type="character" w:customStyle="1" w:styleId="Heading2Char">
    <w:name w:val="Heading 2 Char"/>
    <w:aliases w:val="Header Style Char"/>
    <w:link w:val="Heading2"/>
    <w:rsid w:val="007B2FFF"/>
    <w:rPr>
      <w:rFonts w:ascii="Arial" w:hAnsi="Arial"/>
      <w:b/>
      <w:bCs/>
      <w:iCs/>
      <w:color w:val="808080"/>
      <w:sz w:val="32"/>
      <w:szCs w:val="28"/>
      <w:lang w:val="en-AU" w:eastAsia="en-AU"/>
    </w:rPr>
  </w:style>
  <w:style w:type="paragraph" w:styleId="Subtitle">
    <w:name w:val="Subtitle"/>
    <w:basedOn w:val="Normal"/>
    <w:next w:val="Normal"/>
    <w:link w:val="SubtitleChar"/>
    <w:qFormat/>
    <w:rsid w:val="00AE021C"/>
    <w:pPr>
      <w:spacing w:after="60"/>
      <w:outlineLvl w:val="1"/>
    </w:pPr>
    <w:rPr>
      <w:b/>
      <w:i/>
      <w:sz w:val="20"/>
    </w:rPr>
  </w:style>
  <w:style w:type="character" w:customStyle="1" w:styleId="SubtitleChar">
    <w:name w:val="Subtitle Char"/>
    <w:link w:val="Subtitle"/>
    <w:rsid w:val="00AE021C"/>
    <w:rPr>
      <w:rFonts w:ascii="Century Gothic" w:hAnsi="Century Gothic"/>
      <w:b/>
      <w:i/>
      <w:szCs w:val="24"/>
      <w:lang w:val="en-AU" w:eastAsia="en-AU"/>
    </w:rPr>
  </w:style>
  <w:style w:type="paragraph" w:styleId="Header">
    <w:name w:val="header"/>
    <w:basedOn w:val="Normal"/>
    <w:link w:val="HeaderChar"/>
    <w:rsid w:val="00C4388C"/>
    <w:pPr>
      <w:tabs>
        <w:tab w:val="center" w:pos="4513"/>
        <w:tab w:val="right" w:pos="9026"/>
      </w:tabs>
      <w:spacing w:line="240" w:lineRule="auto"/>
    </w:pPr>
  </w:style>
  <w:style w:type="character" w:customStyle="1" w:styleId="HeaderChar">
    <w:name w:val="Header Char"/>
    <w:basedOn w:val="DefaultParagraphFont"/>
    <w:link w:val="Header"/>
    <w:rsid w:val="00C4388C"/>
    <w:rPr>
      <w:rFonts w:ascii="Century Gothic" w:hAnsi="Century Gothic"/>
      <w:sz w:val="24"/>
      <w:szCs w:val="24"/>
      <w:lang w:val="en-AU" w:eastAsia="en-AU"/>
    </w:rPr>
  </w:style>
  <w:style w:type="paragraph" w:styleId="BalloonText">
    <w:name w:val="Balloon Text"/>
    <w:basedOn w:val="Normal"/>
    <w:link w:val="BalloonTextChar"/>
    <w:rsid w:val="00C4388C"/>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C4388C"/>
    <w:rPr>
      <w:rFonts w:ascii="Tahoma" w:hAnsi="Tahoma" w:cs="Tahoma"/>
      <w:sz w:val="16"/>
      <w:szCs w:val="16"/>
      <w:lang w:val="en-AU" w:eastAsia="en-AU"/>
    </w:rPr>
  </w:style>
  <w:style w:type="character" w:styleId="PlaceholderText">
    <w:name w:val="Placeholder Text"/>
    <w:basedOn w:val="DefaultParagraphFont"/>
    <w:uiPriority w:val="99"/>
    <w:semiHidden/>
    <w:rsid w:val="003A103D"/>
    <w:rPr>
      <w:color w:val="808080"/>
    </w:rPr>
  </w:style>
  <w:style w:type="paragraph" w:styleId="BodyText">
    <w:name w:val="Body Text"/>
    <w:basedOn w:val="Normal"/>
    <w:link w:val="BodyTextChar"/>
    <w:unhideWhenUsed/>
    <w:rsid w:val="003F1078"/>
    <w:pPr>
      <w:spacing w:after="120"/>
    </w:pPr>
  </w:style>
  <w:style w:type="character" w:customStyle="1" w:styleId="BodyTextChar">
    <w:name w:val="Body Text Char"/>
    <w:basedOn w:val="DefaultParagraphFont"/>
    <w:link w:val="BodyText"/>
    <w:rsid w:val="003F1078"/>
    <w:rPr>
      <w:rFonts w:ascii="Century Gothic" w:hAnsi="Century Gothic"/>
      <w:sz w:val="24"/>
      <w:szCs w:val="24"/>
      <w:lang w:val="en-AU" w:eastAsia="en-AU"/>
    </w:rPr>
  </w:style>
  <w:style w:type="paragraph" w:styleId="Caption">
    <w:name w:val="caption"/>
    <w:basedOn w:val="Normal"/>
    <w:next w:val="Normal"/>
    <w:unhideWhenUsed/>
    <w:qFormat/>
    <w:rsid w:val="003F1078"/>
    <w:pPr>
      <w:spacing w:after="200" w:line="240" w:lineRule="auto"/>
    </w:pPr>
    <w:rPr>
      <w:b/>
      <w:i/>
      <w:iCs/>
      <w:sz w:val="20"/>
      <w:szCs w:val="18"/>
    </w:rPr>
  </w:style>
  <w:style w:type="character" w:customStyle="1" w:styleId="FooterChar">
    <w:name w:val="Footer Char"/>
    <w:basedOn w:val="DefaultParagraphFont"/>
    <w:link w:val="Footer"/>
    <w:uiPriority w:val="99"/>
    <w:rsid w:val="0073457A"/>
    <w:rPr>
      <w:rFonts w:ascii="Century Gothic" w:hAnsi="Century Gothic"/>
      <w:sz w:val="24"/>
      <w:szCs w:val="24"/>
      <w:lang w:val="en-AU" w:eastAsia="en-AU"/>
    </w:rPr>
  </w:style>
  <w:style w:type="paragraph" w:styleId="List4">
    <w:name w:val="List 4"/>
    <w:basedOn w:val="Normal"/>
    <w:rsid w:val="00CE7298"/>
    <w:pPr>
      <w:ind w:left="1132" w:hanging="283"/>
      <w:contextualSpacing/>
    </w:pPr>
  </w:style>
  <w:style w:type="paragraph" w:styleId="Salutation">
    <w:name w:val="Salutation"/>
    <w:basedOn w:val="Normal"/>
    <w:next w:val="Normal"/>
    <w:link w:val="SalutationChar"/>
    <w:rsid w:val="00155B31"/>
  </w:style>
  <w:style w:type="character" w:customStyle="1" w:styleId="SalutationChar">
    <w:name w:val="Salutation Char"/>
    <w:basedOn w:val="DefaultParagraphFont"/>
    <w:link w:val="Salutation"/>
    <w:rsid w:val="00155B31"/>
    <w:rPr>
      <w:rFonts w:ascii="Arial" w:hAnsi="Arial"/>
      <w:sz w:val="24"/>
      <w:szCs w:val="24"/>
      <w:lang w:val="en-AU" w:eastAsia="en-AU"/>
    </w:rPr>
  </w:style>
  <w:style w:type="paragraph" w:styleId="NormalWeb">
    <w:name w:val="Normal (Web)"/>
    <w:basedOn w:val="Normal"/>
    <w:uiPriority w:val="99"/>
    <w:semiHidden/>
    <w:unhideWhenUsed/>
    <w:rsid w:val="00995428"/>
    <w:pPr>
      <w:spacing w:before="100" w:beforeAutospacing="1" w:after="100" w:afterAutospacing="1" w:line="240" w:lineRule="auto"/>
    </w:pPr>
    <w:rPr>
      <w:rFonts w:ascii="Times New Roman" w:hAnsi="Times New Roman"/>
      <w:lang w:val="en-US" w:eastAsia="en-US"/>
    </w:rPr>
  </w:style>
  <w:style w:type="character" w:styleId="SubtleEmphasis">
    <w:name w:val="Subtle Emphasis"/>
    <w:basedOn w:val="DefaultParagraphFont"/>
    <w:uiPriority w:val="19"/>
    <w:qFormat/>
    <w:rsid w:val="00C027C4"/>
    <w:rPr>
      <w:i/>
      <w:iCs/>
      <w:color w:val="404040" w:themeColor="text1" w:themeTint="BF"/>
    </w:rPr>
  </w:style>
  <w:style w:type="character" w:styleId="SubtleReference">
    <w:name w:val="Subtle Reference"/>
    <w:basedOn w:val="DefaultParagraphFont"/>
    <w:uiPriority w:val="31"/>
    <w:qFormat/>
    <w:rsid w:val="00CF0C02"/>
    <w:rPr>
      <w:smallCaps/>
      <w:color w:val="5A5A5A" w:themeColor="text1" w:themeTint="A5"/>
    </w:rPr>
  </w:style>
  <w:style w:type="paragraph" w:styleId="ListParagraph">
    <w:name w:val="List Paragraph"/>
    <w:basedOn w:val="Normal"/>
    <w:uiPriority w:val="34"/>
    <w:qFormat/>
    <w:rsid w:val="005C24B4"/>
    <w:pPr>
      <w:ind w:left="720"/>
      <w:contextualSpacing/>
    </w:pPr>
  </w:style>
  <w:style w:type="character" w:styleId="Hyperlink">
    <w:name w:val="Hyperlink"/>
    <w:basedOn w:val="DefaultParagraphFont"/>
    <w:unhideWhenUsed/>
    <w:rsid w:val="005C24B4"/>
    <w:rPr>
      <w:color w:val="0000FF" w:themeColor="hyperlink"/>
      <w:u w:val="single"/>
    </w:rPr>
  </w:style>
  <w:style w:type="character" w:customStyle="1" w:styleId="UnresolvedMention">
    <w:name w:val="Unresolved Mention"/>
    <w:basedOn w:val="DefaultParagraphFont"/>
    <w:uiPriority w:val="99"/>
    <w:semiHidden/>
    <w:unhideWhenUsed/>
    <w:rsid w:val="005C24B4"/>
    <w:rPr>
      <w:color w:val="605E5C"/>
      <w:shd w:val="clear" w:color="auto" w:fill="E1DFDD"/>
    </w:rPr>
  </w:style>
  <w:style w:type="character" w:styleId="FollowedHyperlink">
    <w:name w:val="FollowedHyperlink"/>
    <w:basedOn w:val="DefaultParagraphFont"/>
    <w:semiHidden/>
    <w:unhideWhenUsed/>
    <w:rsid w:val="006E6AC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715296">
      <w:bodyDiv w:val="1"/>
      <w:marLeft w:val="0"/>
      <w:marRight w:val="0"/>
      <w:marTop w:val="0"/>
      <w:marBottom w:val="0"/>
      <w:divBdr>
        <w:top w:val="none" w:sz="0" w:space="0" w:color="auto"/>
        <w:left w:val="none" w:sz="0" w:space="0" w:color="auto"/>
        <w:bottom w:val="none" w:sz="0" w:space="0" w:color="auto"/>
        <w:right w:val="none" w:sz="0" w:space="0" w:color="auto"/>
      </w:divBdr>
      <w:divsChild>
        <w:div w:id="1376612583">
          <w:marLeft w:val="360"/>
          <w:marRight w:val="0"/>
          <w:marTop w:val="360"/>
          <w:marBottom w:val="0"/>
          <w:divBdr>
            <w:top w:val="none" w:sz="0" w:space="0" w:color="auto"/>
            <w:left w:val="none" w:sz="0" w:space="0" w:color="auto"/>
            <w:bottom w:val="none" w:sz="0" w:space="0" w:color="auto"/>
            <w:right w:val="none" w:sz="0" w:space="0" w:color="auto"/>
          </w:divBdr>
        </w:div>
      </w:divsChild>
    </w:div>
    <w:div w:id="45228339">
      <w:bodyDiv w:val="1"/>
      <w:marLeft w:val="0"/>
      <w:marRight w:val="0"/>
      <w:marTop w:val="0"/>
      <w:marBottom w:val="0"/>
      <w:divBdr>
        <w:top w:val="none" w:sz="0" w:space="0" w:color="auto"/>
        <w:left w:val="none" w:sz="0" w:space="0" w:color="auto"/>
        <w:bottom w:val="none" w:sz="0" w:space="0" w:color="auto"/>
        <w:right w:val="none" w:sz="0" w:space="0" w:color="auto"/>
      </w:divBdr>
      <w:divsChild>
        <w:div w:id="9525861">
          <w:marLeft w:val="0"/>
          <w:marRight w:val="0"/>
          <w:marTop w:val="0"/>
          <w:marBottom w:val="0"/>
          <w:divBdr>
            <w:top w:val="none" w:sz="0" w:space="0" w:color="auto"/>
            <w:left w:val="none" w:sz="0" w:space="0" w:color="auto"/>
            <w:bottom w:val="none" w:sz="0" w:space="0" w:color="auto"/>
            <w:right w:val="none" w:sz="0" w:space="0" w:color="auto"/>
          </w:divBdr>
        </w:div>
      </w:divsChild>
    </w:div>
    <w:div w:id="55276069">
      <w:bodyDiv w:val="1"/>
      <w:marLeft w:val="0"/>
      <w:marRight w:val="0"/>
      <w:marTop w:val="0"/>
      <w:marBottom w:val="0"/>
      <w:divBdr>
        <w:top w:val="none" w:sz="0" w:space="0" w:color="auto"/>
        <w:left w:val="none" w:sz="0" w:space="0" w:color="auto"/>
        <w:bottom w:val="none" w:sz="0" w:space="0" w:color="auto"/>
        <w:right w:val="none" w:sz="0" w:space="0" w:color="auto"/>
      </w:divBdr>
    </w:div>
    <w:div w:id="109476727">
      <w:bodyDiv w:val="1"/>
      <w:marLeft w:val="0"/>
      <w:marRight w:val="0"/>
      <w:marTop w:val="0"/>
      <w:marBottom w:val="0"/>
      <w:divBdr>
        <w:top w:val="none" w:sz="0" w:space="0" w:color="auto"/>
        <w:left w:val="none" w:sz="0" w:space="0" w:color="auto"/>
        <w:bottom w:val="none" w:sz="0" w:space="0" w:color="auto"/>
        <w:right w:val="none" w:sz="0" w:space="0" w:color="auto"/>
      </w:divBdr>
      <w:divsChild>
        <w:div w:id="84613246">
          <w:marLeft w:val="0"/>
          <w:marRight w:val="0"/>
          <w:marTop w:val="0"/>
          <w:marBottom w:val="0"/>
          <w:divBdr>
            <w:top w:val="none" w:sz="0" w:space="0" w:color="auto"/>
            <w:left w:val="none" w:sz="0" w:space="0" w:color="auto"/>
            <w:bottom w:val="none" w:sz="0" w:space="0" w:color="auto"/>
            <w:right w:val="none" w:sz="0" w:space="0" w:color="auto"/>
          </w:divBdr>
        </w:div>
        <w:div w:id="663317173">
          <w:marLeft w:val="0"/>
          <w:marRight w:val="0"/>
          <w:marTop w:val="0"/>
          <w:marBottom w:val="0"/>
          <w:divBdr>
            <w:top w:val="none" w:sz="0" w:space="0" w:color="auto"/>
            <w:left w:val="none" w:sz="0" w:space="0" w:color="auto"/>
            <w:bottom w:val="none" w:sz="0" w:space="0" w:color="auto"/>
            <w:right w:val="none" w:sz="0" w:space="0" w:color="auto"/>
          </w:divBdr>
          <w:divsChild>
            <w:div w:id="1074863370">
              <w:marLeft w:val="0"/>
              <w:marRight w:val="0"/>
              <w:marTop w:val="0"/>
              <w:marBottom w:val="0"/>
              <w:divBdr>
                <w:top w:val="none" w:sz="0" w:space="0" w:color="auto"/>
                <w:left w:val="none" w:sz="0" w:space="0" w:color="auto"/>
                <w:bottom w:val="none" w:sz="0" w:space="0" w:color="auto"/>
                <w:right w:val="none" w:sz="0" w:space="0" w:color="auto"/>
              </w:divBdr>
              <w:divsChild>
                <w:div w:id="1817065421">
                  <w:marLeft w:val="0"/>
                  <w:marRight w:val="0"/>
                  <w:marTop w:val="0"/>
                  <w:marBottom w:val="0"/>
                  <w:divBdr>
                    <w:top w:val="none" w:sz="0" w:space="0" w:color="auto"/>
                    <w:left w:val="none" w:sz="0" w:space="0" w:color="auto"/>
                    <w:bottom w:val="none" w:sz="0" w:space="0" w:color="auto"/>
                    <w:right w:val="none" w:sz="0" w:space="0" w:color="auto"/>
                  </w:divBdr>
                  <w:divsChild>
                    <w:div w:id="72780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324394">
          <w:marLeft w:val="0"/>
          <w:marRight w:val="0"/>
          <w:marTop w:val="0"/>
          <w:marBottom w:val="0"/>
          <w:divBdr>
            <w:top w:val="none" w:sz="0" w:space="0" w:color="auto"/>
            <w:left w:val="none" w:sz="0" w:space="0" w:color="auto"/>
            <w:bottom w:val="none" w:sz="0" w:space="0" w:color="auto"/>
            <w:right w:val="none" w:sz="0" w:space="0" w:color="auto"/>
          </w:divBdr>
        </w:div>
        <w:div w:id="1895001288">
          <w:marLeft w:val="0"/>
          <w:marRight w:val="0"/>
          <w:marTop w:val="0"/>
          <w:marBottom w:val="0"/>
          <w:divBdr>
            <w:top w:val="none" w:sz="0" w:space="0" w:color="auto"/>
            <w:left w:val="none" w:sz="0" w:space="0" w:color="auto"/>
            <w:bottom w:val="none" w:sz="0" w:space="0" w:color="auto"/>
            <w:right w:val="none" w:sz="0" w:space="0" w:color="auto"/>
          </w:divBdr>
          <w:divsChild>
            <w:div w:id="719743203">
              <w:marLeft w:val="0"/>
              <w:marRight w:val="0"/>
              <w:marTop w:val="0"/>
              <w:marBottom w:val="0"/>
              <w:divBdr>
                <w:top w:val="none" w:sz="0" w:space="0" w:color="auto"/>
                <w:left w:val="none" w:sz="0" w:space="0" w:color="auto"/>
                <w:bottom w:val="none" w:sz="0" w:space="0" w:color="auto"/>
                <w:right w:val="none" w:sz="0" w:space="0" w:color="auto"/>
              </w:divBdr>
              <w:divsChild>
                <w:div w:id="1741370773">
                  <w:marLeft w:val="0"/>
                  <w:marRight w:val="0"/>
                  <w:marTop w:val="0"/>
                  <w:marBottom w:val="0"/>
                  <w:divBdr>
                    <w:top w:val="none" w:sz="0" w:space="0" w:color="auto"/>
                    <w:left w:val="none" w:sz="0" w:space="0" w:color="auto"/>
                    <w:bottom w:val="none" w:sz="0" w:space="0" w:color="auto"/>
                    <w:right w:val="none" w:sz="0" w:space="0" w:color="auto"/>
                  </w:divBdr>
                  <w:divsChild>
                    <w:div w:id="209971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395058">
          <w:marLeft w:val="0"/>
          <w:marRight w:val="0"/>
          <w:marTop w:val="0"/>
          <w:marBottom w:val="0"/>
          <w:divBdr>
            <w:top w:val="none" w:sz="0" w:space="0" w:color="auto"/>
            <w:left w:val="none" w:sz="0" w:space="0" w:color="auto"/>
            <w:bottom w:val="none" w:sz="0" w:space="0" w:color="auto"/>
            <w:right w:val="none" w:sz="0" w:space="0" w:color="auto"/>
          </w:divBdr>
        </w:div>
        <w:div w:id="1238251818">
          <w:marLeft w:val="0"/>
          <w:marRight w:val="0"/>
          <w:marTop w:val="0"/>
          <w:marBottom w:val="0"/>
          <w:divBdr>
            <w:top w:val="none" w:sz="0" w:space="0" w:color="auto"/>
            <w:left w:val="none" w:sz="0" w:space="0" w:color="auto"/>
            <w:bottom w:val="none" w:sz="0" w:space="0" w:color="auto"/>
            <w:right w:val="none" w:sz="0" w:space="0" w:color="auto"/>
          </w:divBdr>
          <w:divsChild>
            <w:div w:id="1967616880">
              <w:marLeft w:val="0"/>
              <w:marRight w:val="0"/>
              <w:marTop w:val="0"/>
              <w:marBottom w:val="0"/>
              <w:divBdr>
                <w:top w:val="none" w:sz="0" w:space="0" w:color="auto"/>
                <w:left w:val="none" w:sz="0" w:space="0" w:color="auto"/>
                <w:bottom w:val="none" w:sz="0" w:space="0" w:color="auto"/>
                <w:right w:val="none" w:sz="0" w:space="0" w:color="auto"/>
              </w:divBdr>
              <w:divsChild>
                <w:div w:id="759326286">
                  <w:marLeft w:val="0"/>
                  <w:marRight w:val="0"/>
                  <w:marTop w:val="0"/>
                  <w:marBottom w:val="0"/>
                  <w:divBdr>
                    <w:top w:val="none" w:sz="0" w:space="0" w:color="auto"/>
                    <w:left w:val="none" w:sz="0" w:space="0" w:color="auto"/>
                    <w:bottom w:val="none" w:sz="0" w:space="0" w:color="auto"/>
                    <w:right w:val="none" w:sz="0" w:space="0" w:color="auto"/>
                  </w:divBdr>
                  <w:divsChild>
                    <w:div w:id="66212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089572">
          <w:marLeft w:val="0"/>
          <w:marRight w:val="0"/>
          <w:marTop w:val="0"/>
          <w:marBottom w:val="0"/>
          <w:divBdr>
            <w:top w:val="none" w:sz="0" w:space="0" w:color="auto"/>
            <w:left w:val="none" w:sz="0" w:space="0" w:color="auto"/>
            <w:bottom w:val="none" w:sz="0" w:space="0" w:color="auto"/>
            <w:right w:val="none" w:sz="0" w:space="0" w:color="auto"/>
          </w:divBdr>
        </w:div>
        <w:div w:id="1612207727">
          <w:marLeft w:val="0"/>
          <w:marRight w:val="0"/>
          <w:marTop w:val="0"/>
          <w:marBottom w:val="0"/>
          <w:divBdr>
            <w:top w:val="none" w:sz="0" w:space="0" w:color="auto"/>
            <w:left w:val="none" w:sz="0" w:space="0" w:color="auto"/>
            <w:bottom w:val="none" w:sz="0" w:space="0" w:color="auto"/>
            <w:right w:val="none" w:sz="0" w:space="0" w:color="auto"/>
          </w:divBdr>
          <w:divsChild>
            <w:div w:id="1103916002">
              <w:marLeft w:val="0"/>
              <w:marRight w:val="0"/>
              <w:marTop w:val="0"/>
              <w:marBottom w:val="0"/>
              <w:divBdr>
                <w:top w:val="none" w:sz="0" w:space="0" w:color="auto"/>
                <w:left w:val="none" w:sz="0" w:space="0" w:color="auto"/>
                <w:bottom w:val="none" w:sz="0" w:space="0" w:color="auto"/>
                <w:right w:val="none" w:sz="0" w:space="0" w:color="auto"/>
              </w:divBdr>
              <w:divsChild>
                <w:div w:id="442725936">
                  <w:marLeft w:val="0"/>
                  <w:marRight w:val="0"/>
                  <w:marTop w:val="0"/>
                  <w:marBottom w:val="0"/>
                  <w:divBdr>
                    <w:top w:val="none" w:sz="0" w:space="0" w:color="auto"/>
                    <w:left w:val="none" w:sz="0" w:space="0" w:color="auto"/>
                    <w:bottom w:val="none" w:sz="0" w:space="0" w:color="auto"/>
                    <w:right w:val="none" w:sz="0" w:space="0" w:color="auto"/>
                  </w:divBdr>
                  <w:divsChild>
                    <w:div w:id="42056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53371">
      <w:bodyDiv w:val="1"/>
      <w:marLeft w:val="0"/>
      <w:marRight w:val="0"/>
      <w:marTop w:val="0"/>
      <w:marBottom w:val="0"/>
      <w:divBdr>
        <w:top w:val="none" w:sz="0" w:space="0" w:color="auto"/>
        <w:left w:val="none" w:sz="0" w:space="0" w:color="auto"/>
        <w:bottom w:val="none" w:sz="0" w:space="0" w:color="auto"/>
        <w:right w:val="none" w:sz="0" w:space="0" w:color="auto"/>
      </w:divBdr>
      <w:divsChild>
        <w:div w:id="1228341534">
          <w:marLeft w:val="360"/>
          <w:marRight w:val="0"/>
          <w:marTop w:val="200"/>
          <w:marBottom w:val="0"/>
          <w:divBdr>
            <w:top w:val="none" w:sz="0" w:space="0" w:color="auto"/>
            <w:left w:val="none" w:sz="0" w:space="0" w:color="auto"/>
            <w:bottom w:val="none" w:sz="0" w:space="0" w:color="auto"/>
            <w:right w:val="none" w:sz="0" w:space="0" w:color="auto"/>
          </w:divBdr>
        </w:div>
        <w:div w:id="1964455953">
          <w:marLeft w:val="360"/>
          <w:marRight w:val="0"/>
          <w:marTop w:val="200"/>
          <w:marBottom w:val="0"/>
          <w:divBdr>
            <w:top w:val="none" w:sz="0" w:space="0" w:color="auto"/>
            <w:left w:val="none" w:sz="0" w:space="0" w:color="auto"/>
            <w:bottom w:val="none" w:sz="0" w:space="0" w:color="auto"/>
            <w:right w:val="none" w:sz="0" w:space="0" w:color="auto"/>
          </w:divBdr>
        </w:div>
        <w:div w:id="483739364">
          <w:marLeft w:val="1440"/>
          <w:marRight w:val="0"/>
          <w:marTop w:val="100"/>
          <w:marBottom w:val="0"/>
          <w:divBdr>
            <w:top w:val="none" w:sz="0" w:space="0" w:color="auto"/>
            <w:left w:val="none" w:sz="0" w:space="0" w:color="auto"/>
            <w:bottom w:val="none" w:sz="0" w:space="0" w:color="auto"/>
            <w:right w:val="none" w:sz="0" w:space="0" w:color="auto"/>
          </w:divBdr>
        </w:div>
        <w:div w:id="1284799490">
          <w:marLeft w:val="1440"/>
          <w:marRight w:val="0"/>
          <w:marTop w:val="100"/>
          <w:marBottom w:val="0"/>
          <w:divBdr>
            <w:top w:val="none" w:sz="0" w:space="0" w:color="auto"/>
            <w:left w:val="none" w:sz="0" w:space="0" w:color="auto"/>
            <w:bottom w:val="none" w:sz="0" w:space="0" w:color="auto"/>
            <w:right w:val="none" w:sz="0" w:space="0" w:color="auto"/>
          </w:divBdr>
        </w:div>
        <w:div w:id="762603546">
          <w:marLeft w:val="1440"/>
          <w:marRight w:val="0"/>
          <w:marTop w:val="100"/>
          <w:marBottom w:val="0"/>
          <w:divBdr>
            <w:top w:val="none" w:sz="0" w:space="0" w:color="auto"/>
            <w:left w:val="none" w:sz="0" w:space="0" w:color="auto"/>
            <w:bottom w:val="none" w:sz="0" w:space="0" w:color="auto"/>
            <w:right w:val="none" w:sz="0" w:space="0" w:color="auto"/>
          </w:divBdr>
        </w:div>
        <w:div w:id="1011495686">
          <w:marLeft w:val="1440"/>
          <w:marRight w:val="0"/>
          <w:marTop w:val="100"/>
          <w:marBottom w:val="0"/>
          <w:divBdr>
            <w:top w:val="none" w:sz="0" w:space="0" w:color="auto"/>
            <w:left w:val="none" w:sz="0" w:space="0" w:color="auto"/>
            <w:bottom w:val="none" w:sz="0" w:space="0" w:color="auto"/>
            <w:right w:val="none" w:sz="0" w:space="0" w:color="auto"/>
          </w:divBdr>
        </w:div>
        <w:div w:id="1495301016">
          <w:marLeft w:val="1440"/>
          <w:marRight w:val="0"/>
          <w:marTop w:val="100"/>
          <w:marBottom w:val="0"/>
          <w:divBdr>
            <w:top w:val="none" w:sz="0" w:space="0" w:color="auto"/>
            <w:left w:val="none" w:sz="0" w:space="0" w:color="auto"/>
            <w:bottom w:val="none" w:sz="0" w:space="0" w:color="auto"/>
            <w:right w:val="none" w:sz="0" w:space="0" w:color="auto"/>
          </w:divBdr>
        </w:div>
        <w:div w:id="386226892">
          <w:marLeft w:val="360"/>
          <w:marRight w:val="0"/>
          <w:marTop w:val="200"/>
          <w:marBottom w:val="0"/>
          <w:divBdr>
            <w:top w:val="none" w:sz="0" w:space="0" w:color="auto"/>
            <w:left w:val="none" w:sz="0" w:space="0" w:color="auto"/>
            <w:bottom w:val="none" w:sz="0" w:space="0" w:color="auto"/>
            <w:right w:val="none" w:sz="0" w:space="0" w:color="auto"/>
          </w:divBdr>
        </w:div>
        <w:div w:id="1141583428">
          <w:marLeft w:val="1253"/>
          <w:marRight w:val="0"/>
          <w:marTop w:val="100"/>
          <w:marBottom w:val="0"/>
          <w:divBdr>
            <w:top w:val="none" w:sz="0" w:space="0" w:color="auto"/>
            <w:left w:val="none" w:sz="0" w:space="0" w:color="auto"/>
            <w:bottom w:val="none" w:sz="0" w:space="0" w:color="auto"/>
            <w:right w:val="none" w:sz="0" w:space="0" w:color="auto"/>
          </w:divBdr>
        </w:div>
        <w:div w:id="1305622672">
          <w:marLeft w:val="1253"/>
          <w:marRight w:val="0"/>
          <w:marTop w:val="100"/>
          <w:marBottom w:val="0"/>
          <w:divBdr>
            <w:top w:val="none" w:sz="0" w:space="0" w:color="auto"/>
            <w:left w:val="none" w:sz="0" w:space="0" w:color="auto"/>
            <w:bottom w:val="none" w:sz="0" w:space="0" w:color="auto"/>
            <w:right w:val="none" w:sz="0" w:space="0" w:color="auto"/>
          </w:divBdr>
        </w:div>
        <w:div w:id="19405949">
          <w:marLeft w:val="1253"/>
          <w:marRight w:val="0"/>
          <w:marTop w:val="100"/>
          <w:marBottom w:val="0"/>
          <w:divBdr>
            <w:top w:val="none" w:sz="0" w:space="0" w:color="auto"/>
            <w:left w:val="none" w:sz="0" w:space="0" w:color="auto"/>
            <w:bottom w:val="none" w:sz="0" w:space="0" w:color="auto"/>
            <w:right w:val="none" w:sz="0" w:space="0" w:color="auto"/>
          </w:divBdr>
        </w:div>
      </w:divsChild>
    </w:div>
    <w:div w:id="221451510">
      <w:bodyDiv w:val="1"/>
      <w:marLeft w:val="0"/>
      <w:marRight w:val="0"/>
      <w:marTop w:val="0"/>
      <w:marBottom w:val="0"/>
      <w:divBdr>
        <w:top w:val="none" w:sz="0" w:space="0" w:color="auto"/>
        <w:left w:val="none" w:sz="0" w:space="0" w:color="auto"/>
        <w:bottom w:val="none" w:sz="0" w:space="0" w:color="auto"/>
        <w:right w:val="none" w:sz="0" w:space="0" w:color="auto"/>
      </w:divBdr>
    </w:div>
    <w:div w:id="321395320">
      <w:bodyDiv w:val="1"/>
      <w:marLeft w:val="0"/>
      <w:marRight w:val="0"/>
      <w:marTop w:val="0"/>
      <w:marBottom w:val="0"/>
      <w:divBdr>
        <w:top w:val="none" w:sz="0" w:space="0" w:color="auto"/>
        <w:left w:val="none" w:sz="0" w:space="0" w:color="auto"/>
        <w:bottom w:val="none" w:sz="0" w:space="0" w:color="auto"/>
        <w:right w:val="none" w:sz="0" w:space="0" w:color="auto"/>
      </w:divBdr>
      <w:divsChild>
        <w:div w:id="763378819">
          <w:marLeft w:val="360"/>
          <w:marRight w:val="0"/>
          <w:marTop w:val="200"/>
          <w:marBottom w:val="0"/>
          <w:divBdr>
            <w:top w:val="none" w:sz="0" w:space="0" w:color="auto"/>
            <w:left w:val="none" w:sz="0" w:space="0" w:color="auto"/>
            <w:bottom w:val="none" w:sz="0" w:space="0" w:color="auto"/>
            <w:right w:val="none" w:sz="0" w:space="0" w:color="auto"/>
          </w:divBdr>
        </w:div>
      </w:divsChild>
    </w:div>
    <w:div w:id="335960643">
      <w:bodyDiv w:val="1"/>
      <w:marLeft w:val="0"/>
      <w:marRight w:val="0"/>
      <w:marTop w:val="0"/>
      <w:marBottom w:val="0"/>
      <w:divBdr>
        <w:top w:val="none" w:sz="0" w:space="0" w:color="auto"/>
        <w:left w:val="none" w:sz="0" w:space="0" w:color="auto"/>
        <w:bottom w:val="none" w:sz="0" w:space="0" w:color="auto"/>
        <w:right w:val="none" w:sz="0" w:space="0" w:color="auto"/>
      </w:divBdr>
    </w:div>
    <w:div w:id="342049815">
      <w:bodyDiv w:val="1"/>
      <w:marLeft w:val="0"/>
      <w:marRight w:val="0"/>
      <w:marTop w:val="0"/>
      <w:marBottom w:val="0"/>
      <w:divBdr>
        <w:top w:val="none" w:sz="0" w:space="0" w:color="auto"/>
        <w:left w:val="none" w:sz="0" w:space="0" w:color="auto"/>
        <w:bottom w:val="none" w:sz="0" w:space="0" w:color="auto"/>
        <w:right w:val="none" w:sz="0" w:space="0" w:color="auto"/>
      </w:divBdr>
      <w:divsChild>
        <w:div w:id="459035487">
          <w:marLeft w:val="907"/>
          <w:marRight w:val="0"/>
          <w:marTop w:val="120"/>
          <w:marBottom w:val="0"/>
          <w:divBdr>
            <w:top w:val="none" w:sz="0" w:space="0" w:color="auto"/>
            <w:left w:val="none" w:sz="0" w:space="0" w:color="auto"/>
            <w:bottom w:val="none" w:sz="0" w:space="0" w:color="auto"/>
            <w:right w:val="none" w:sz="0" w:space="0" w:color="auto"/>
          </w:divBdr>
        </w:div>
        <w:div w:id="786195293">
          <w:marLeft w:val="907"/>
          <w:marRight w:val="0"/>
          <w:marTop w:val="120"/>
          <w:marBottom w:val="0"/>
          <w:divBdr>
            <w:top w:val="none" w:sz="0" w:space="0" w:color="auto"/>
            <w:left w:val="none" w:sz="0" w:space="0" w:color="auto"/>
            <w:bottom w:val="none" w:sz="0" w:space="0" w:color="auto"/>
            <w:right w:val="none" w:sz="0" w:space="0" w:color="auto"/>
          </w:divBdr>
        </w:div>
        <w:div w:id="1964843475">
          <w:marLeft w:val="907"/>
          <w:marRight w:val="0"/>
          <w:marTop w:val="120"/>
          <w:marBottom w:val="0"/>
          <w:divBdr>
            <w:top w:val="none" w:sz="0" w:space="0" w:color="auto"/>
            <w:left w:val="none" w:sz="0" w:space="0" w:color="auto"/>
            <w:bottom w:val="none" w:sz="0" w:space="0" w:color="auto"/>
            <w:right w:val="none" w:sz="0" w:space="0" w:color="auto"/>
          </w:divBdr>
        </w:div>
        <w:div w:id="445387821">
          <w:marLeft w:val="907"/>
          <w:marRight w:val="0"/>
          <w:marTop w:val="120"/>
          <w:marBottom w:val="0"/>
          <w:divBdr>
            <w:top w:val="none" w:sz="0" w:space="0" w:color="auto"/>
            <w:left w:val="none" w:sz="0" w:space="0" w:color="auto"/>
            <w:bottom w:val="none" w:sz="0" w:space="0" w:color="auto"/>
            <w:right w:val="none" w:sz="0" w:space="0" w:color="auto"/>
          </w:divBdr>
        </w:div>
      </w:divsChild>
    </w:div>
    <w:div w:id="364260149">
      <w:bodyDiv w:val="1"/>
      <w:marLeft w:val="0"/>
      <w:marRight w:val="0"/>
      <w:marTop w:val="0"/>
      <w:marBottom w:val="0"/>
      <w:divBdr>
        <w:top w:val="none" w:sz="0" w:space="0" w:color="auto"/>
        <w:left w:val="none" w:sz="0" w:space="0" w:color="auto"/>
        <w:bottom w:val="none" w:sz="0" w:space="0" w:color="auto"/>
        <w:right w:val="none" w:sz="0" w:space="0" w:color="auto"/>
      </w:divBdr>
    </w:div>
    <w:div w:id="430325233">
      <w:bodyDiv w:val="1"/>
      <w:marLeft w:val="0"/>
      <w:marRight w:val="0"/>
      <w:marTop w:val="0"/>
      <w:marBottom w:val="0"/>
      <w:divBdr>
        <w:top w:val="none" w:sz="0" w:space="0" w:color="auto"/>
        <w:left w:val="none" w:sz="0" w:space="0" w:color="auto"/>
        <w:bottom w:val="none" w:sz="0" w:space="0" w:color="auto"/>
        <w:right w:val="none" w:sz="0" w:space="0" w:color="auto"/>
      </w:divBdr>
      <w:divsChild>
        <w:div w:id="1746340575">
          <w:marLeft w:val="0"/>
          <w:marRight w:val="0"/>
          <w:marTop w:val="0"/>
          <w:marBottom w:val="0"/>
          <w:divBdr>
            <w:top w:val="none" w:sz="0" w:space="0" w:color="auto"/>
            <w:left w:val="none" w:sz="0" w:space="0" w:color="auto"/>
            <w:bottom w:val="none" w:sz="0" w:space="0" w:color="auto"/>
            <w:right w:val="none" w:sz="0" w:space="0" w:color="auto"/>
          </w:divBdr>
        </w:div>
      </w:divsChild>
    </w:div>
    <w:div w:id="474378241">
      <w:bodyDiv w:val="1"/>
      <w:marLeft w:val="0"/>
      <w:marRight w:val="0"/>
      <w:marTop w:val="0"/>
      <w:marBottom w:val="0"/>
      <w:divBdr>
        <w:top w:val="none" w:sz="0" w:space="0" w:color="auto"/>
        <w:left w:val="none" w:sz="0" w:space="0" w:color="auto"/>
        <w:bottom w:val="none" w:sz="0" w:space="0" w:color="auto"/>
        <w:right w:val="none" w:sz="0" w:space="0" w:color="auto"/>
      </w:divBdr>
    </w:div>
    <w:div w:id="476730180">
      <w:bodyDiv w:val="1"/>
      <w:marLeft w:val="0"/>
      <w:marRight w:val="0"/>
      <w:marTop w:val="0"/>
      <w:marBottom w:val="0"/>
      <w:divBdr>
        <w:top w:val="none" w:sz="0" w:space="0" w:color="auto"/>
        <w:left w:val="none" w:sz="0" w:space="0" w:color="auto"/>
        <w:bottom w:val="none" w:sz="0" w:space="0" w:color="auto"/>
        <w:right w:val="none" w:sz="0" w:space="0" w:color="auto"/>
      </w:divBdr>
    </w:div>
    <w:div w:id="514392742">
      <w:bodyDiv w:val="1"/>
      <w:marLeft w:val="0"/>
      <w:marRight w:val="0"/>
      <w:marTop w:val="0"/>
      <w:marBottom w:val="0"/>
      <w:divBdr>
        <w:top w:val="none" w:sz="0" w:space="0" w:color="auto"/>
        <w:left w:val="none" w:sz="0" w:space="0" w:color="auto"/>
        <w:bottom w:val="none" w:sz="0" w:space="0" w:color="auto"/>
        <w:right w:val="none" w:sz="0" w:space="0" w:color="auto"/>
      </w:divBdr>
      <w:divsChild>
        <w:div w:id="255721511">
          <w:marLeft w:val="0"/>
          <w:marRight w:val="0"/>
          <w:marTop w:val="0"/>
          <w:marBottom w:val="0"/>
          <w:divBdr>
            <w:top w:val="none" w:sz="0" w:space="0" w:color="auto"/>
            <w:left w:val="none" w:sz="0" w:space="0" w:color="auto"/>
            <w:bottom w:val="none" w:sz="0" w:space="0" w:color="auto"/>
            <w:right w:val="none" w:sz="0" w:space="0" w:color="auto"/>
          </w:divBdr>
        </w:div>
        <w:div w:id="539630372">
          <w:marLeft w:val="0"/>
          <w:marRight w:val="0"/>
          <w:marTop w:val="0"/>
          <w:marBottom w:val="0"/>
          <w:divBdr>
            <w:top w:val="none" w:sz="0" w:space="0" w:color="auto"/>
            <w:left w:val="none" w:sz="0" w:space="0" w:color="auto"/>
            <w:bottom w:val="none" w:sz="0" w:space="0" w:color="auto"/>
            <w:right w:val="none" w:sz="0" w:space="0" w:color="auto"/>
          </w:divBdr>
          <w:divsChild>
            <w:div w:id="1658000720">
              <w:marLeft w:val="0"/>
              <w:marRight w:val="0"/>
              <w:marTop w:val="0"/>
              <w:marBottom w:val="0"/>
              <w:divBdr>
                <w:top w:val="none" w:sz="0" w:space="0" w:color="auto"/>
                <w:left w:val="none" w:sz="0" w:space="0" w:color="auto"/>
                <w:bottom w:val="none" w:sz="0" w:space="0" w:color="auto"/>
                <w:right w:val="none" w:sz="0" w:space="0" w:color="auto"/>
              </w:divBdr>
              <w:divsChild>
                <w:div w:id="1517039572">
                  <w:marLeft w:val="0"/>
                  <w:marRight w:val="0"/>
                  <w:marTop w:val="0"/>
                  <w:marBottom w:val="0"/>
                  <w:divBdr>
                    <w:top w:val="none" w:sz="0" w:space="0" w:color="auto"/>
                    <w:left w:val="none" w:sz="0" w:space="0" w:color="auto"/>
                    <w:bottom w:val="none" w:sz="0" w:space="0" w:color="auto"/>
                    <w:right w:val="none" w:sz="0" w:space="0" w:color="auto"/>
                  </w:divBdr>
                  <w:divsChild>
                    <w:div w:id="163702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172099">
          <w:marLeft w:val="0"/>
          <w:marRight w:val="0"/>
          <w:marTop w:val="0"/>
          <w:marBottom w:val="0"/>
          <w:divBdr>
            <w:top w:val="none" w:sz="0" w:space="0" w:color="auto"/>
            <w:left w:val="none" w:sz="0" w:space="0" w:color="auto"/>
            <w:bottom w:val="none" w:sz="0" w:space="0" w:color="auto"/>
            <w:right w:val="none" w:sz="0" w:space="0" w:color="auto"/>
          </w:divBdr>
        </w:div>
        <w:div w:id="1801528971">
          <w:marLeft w:val="0"/>
          <w:marRight w:val="0"/>
          <w:marTop w:val="0"/>
          <w:marBottom w:val="0"/>
          <w:divBdr>
            <w:top w:val="none" w:sz="0" w:space="0" w:color="auto"/>
            <w:left w:val="none" w:sz="0" w:space="0" w:color="auto"/>
            <w:bottom w:val="none" w:sz="0" w:space="0" w:color="auto"/>
            <w:right w:val="none" w:sz="0" w:space="0" w:color="auto"/>
          </w:divBdr>
          <w:divsChild>
            <w:div w:id="805585767">
              <w:marLeft w:val="0"/>
              <w:marRight w:val="0"/>
              <w:marTop w:val="0"/>
              <w:marBottom w:val="0"/>
              <w:divBdr>
                <w:top w:val="none" w:sz="0" w:space="0" w:color="auto"/>
                <w:left w:val="none" w:sz="0" w:space="0" w:color="auto"/>
                <w:bottom w:val="none" w:sz="0" w:space="0" w:color="auto"/>
                <w:right w:val="none" w:sz="0" w:space="0" w:color="auto"/>
              </w:divBdr>
              <w:divsChild>
                <w:div w:id="1648054312">
                  <w:marLeft w:val="0"/>
                  <w:marRight w:val="0"/>
                  <w:marTop w:val="0"/>
                  <w:marBottom w:val="0"/>
                  <w:divBdr>
                    <w:top w:val="none" w:sz="0" w:space="0" w:color="auto"/>
                    <w:left w:val="none" w:sz="0" w:space="0" w:color="auto"/>
                    <w:bottom w:val="none" w:sz="0" w:space="0" w:color="auto"/>
                    <w:right w:val="none" w:sz="0" w:space="0" w:color="auto"/>
                  </w:divBdr>
                  <w:divsChild>
                    <w:div w:id="111582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474299">
          <w:marLeft w:val="0"/>
          <w:marRight w:val="0"/>
          <w:marTop w:val="0"/>
          <w:marBottom w:val="0"/>
          <w:divBdr>
            <w:top w:val="none" w:sz="0" w:space="0" w:color="auto"/>
            <w:left w:val="none" w:sz="0" w:space="0" w:color="auto"/>
            <w:bottom w:val="none" w:sz="0" w:space="0" w:color="auto"/>
            <w:right w:val="none" w:sz="0" w:space="0" w:color="auto"/>
          </w:divBdr>
        </w:div>
        <w:div w:id="1781679278">
          <w:marLeft w:val="0"/>
          <w:marRight w:val="0"/>
          <w:marTop w:val="0"/>
          <w:marBottom w:val="0"/>
          <w:divBdr>
            <w:top w:val="none" w:sz="0" w:space="0" w:color="auto"/>
            <w:left w:val="none" w:sz="0" w:space="0" w:color="auto"/>
            <w:bottom w:val="none" w:sz="0" w:space="0" w:color="auto"/>
            <w:right w:val="none" w:sz="0" w:space="0" w:color="auto"/>
          </w:divBdr>
          <w:divsChild>
            <w:div w:id="609045305">
              <w:marLeft w:val="0"/>
              <w:marRight w:val="0"/>
              <w:marTop w:val="0"/>
              <w:marBottom w:val="0"/>
              <w:divBdr>
                <w:top w:val="none" w:sz="0" w:space="0" w:color="auto"/>
                <w:left w:val="none" w:sz="0" w:space="0" w:color="auto"/>
                <w:bottom w:val="none" w:sz="0" w:space="0" w:color="auto"/>
                <w:right w:val="none" w:sz="0" w:space="0" w:color="auto"/>
              </w:divBdr>
              <w:divsChild>
                <w:div w:id="1322587852">
                  <w:marLeft w:val="0"/>
                  <w:marRight w:val="0"/>
                  <w:marTop w:val="0"/>
                  <w:marBottom w:val="0"/>
                  <w:divBdr>
                    <w:top w:val="none" w:sz="0" w:space="0" w:color="auto"/>
                    <w:left w:val="none" w:sz="0" w:space="0" w:color="auto"/>
                    <w:bottom w:val="none" w:sz="0" w:space="0" w:color="auto"/>
                    <w:right w:val="none" w:sz="0" w:space="0" w:color="auto"/>
                  </w:divBdr>
                  <w:divsChild>
                    <w:div w:id="213648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540972">
          <w:marLeft w:val="0"/>
          <w:marRight w:val="0"/>
          <w:marTop w:val="0"/>
          <w:marBottom w:val="0"/>
          <w:divBdr>
            <w:top w:val="none" w:sz="0" w:space="0" w:color="auto"/>
            <w:left w:val="none" w:sz="0" w:space="0" w:color="auto"/>
            <w:bottom w:val="none" w:sz="0" w:space="0" w:color="auto"/>
            <w:right w:val="none" w:sz="0" w:space="0" w:color="auto"/>
          </w:divBdr>
        </w:div>
        <w:div w:id="1119572301">
          <w:marLeft w:val="0"/>
          <w:marRight w:val="0"/>
          <w:marTop w:val="0"/>
          <w:marBottom w:val="0"/>
          <w:divBdr>
            <w:top w:val="none" w:sz="0" w:space="0" w:color="auto"/>
            <w:left w:val="none" w:sz="0" w:space="0" w:color="auto"/>
            <w:bottom w:val="none" w:sz="0" w:space="0" w:color="auto"/>
            <w:right w:val="none" w:sz="0" w:space="0" w:color="auto"/>
          </w:divBdr>
          <w:divsChild>
            <w:div w:id="2035298950">
              <w:marLeft w:val="0"/>
              <w:marRight w:val="0"/>
              <w:marTop w:val="0"/>
              <w:marBottom w:val="0"/>
              <w:divBdr>
                <w:top w:val="none" w:sz="0" w:space="0" w:color="auto"/>
                <w:left w:val="none" w:sz="0" w:space="0" w:color="auto"/>
                <w:bottom w:val="none" w:sz="0" w:space="0" w:color="auto"/>
                <w:right w:val="none" w:sz="0" w:space="0" w:color="auto"/>
              </w:divBdr>
              <w:divsChild>
                <w:div w:id="728849374">
                  <w:marLeft w:val="0"/>
                  <w:marRight w:val="0"/>
                  <w:marTop w:val="0"/>
                  <w:marBottom w:val="0"/>
                  <w:divBdr>
                    <w:top w:val="none" w:sz="0" w:space="0" w:color="auto"/>
                    <w:left w:val="none" w:sz="0" w:space="0" w:color="auto"/>
                    <w:bottom w:val="none" w:sz="0" w:space="0" w:color="auto"/>
                    <w:right w:val="none" w:sz="0" w:space="0" w:color="auto"/>
                  </w:divBdr>
                  <w:divsChild>
                    <w:div w:id="99596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452218">
      <w:bodyDiv w:val="1"/>
      <w:marLeft w:val="0"/>
      <w:marRight w:val="0"/>
      <w:marTop w:val="0"/>
      <w:marBottom w:val="0"/>
      <w:divBdr>
        <w:top w:val="none" w:sz="0" w:space="0" w:color="auto"/>
        <w:left w:val="none" w:sz="0" w:space="0" w:color="auto"/>
        <w:bottom w:val="none" w:sz="0" w:space="0" w:color="auto"/>
        <w:right w:val="none" w:sz="0" w:space="0" w:color="auto"/>
      </w:divBdr>
    </w:div>
    <w:div w:id="574360340">
      <w:bodyDiv w:val="1"/>
      <w:marLeft w:val="0"/>
      <w:marRight w:val="0"/>
      <w:marTop w:val="0"/>
      <w:marBottom w:val="0"/>
      <w:divBdr>
        <w:top w:val="none" w:sz="0" w:space="0" w:color="auto"/>
        <w:left w:val="none" w:sz="0" w:space="0" w:color="auto"/>
        <w:bottom w:val="none" w:sz="0" w:space="0" w:color="auto"/>
        <w:right w:val="none" w:sz="0" w:space="0" w:color="auto"/>
      </w:divBdr>
      <w:divsChild>
        <w:div w:id="772676771">
          <w:marLeft w:val="360"/>
          <w:marRight w:val="0"/>
          <w:marTop w:val="200"/>
          <w:marBottom w:val="0"/>
          <w:divBdr>
            <w:top w:val="none" w:sz="0" w:space="0" w:color="auto"/>
            <w:left w:val="none" w:sz="0" w:space="0" w:color="auto"/>
            <w:bottom w:val="none" w:sz="0" w:space="0" w:color="auto"/>
            <w:right w:val="none" w:sz="0" w:space="0" w:color="auto"/>
          </w:divBdr>
        </w:div>
      </w:divsChild>
    </w:div>
    <w:div w:id="582185231">
      <w:bodyDiv w:val="1"/>
      <w:marLeft w:val="0"/>
      <w:marRight w:val="0"/>
      <w:marTop w:val="0"/>
      <w:marBottom w:val="0"/>
      <w:divBdr>
        <w:top w:val="none" w:sz="0" w:space="0" w:color="auto"/>
        <w:left w:val="none" w:sz="0" w:space="0" w:color="auto"/>
        <w:bottom w:val="none" w:sz="0" w:space="0" w:color="auto"/>
        <w:right w:val="none" w:sz="0" w:space="0" w:color="auto"/>
      </w:divBdr>
    </w:div>
    <w:div w:id="597100936">
      <w:bodyDiv w:val="1"/>
      <w:marLeft w:val="0"/>
      <w:marRight w:val="0"/>
      <w:marTop w:val="0"/>
      <w:marBottom w:val="0"/>
      <w:divBdr>
        <w:top w:val="none" w:sz="0" w:space="0" w:color="auto"/>
        <w:left w:val="none" w:sz="0" w:space="0" w:color="auto"/>
        <w:bottom w:val="none" w:sz="0" w:space="0" w:color="auto"/>
        <w:right w:val="none" w:sz="0" w:space="0" w:color="auto"/>
      </w:divBdr>
    </w:div>
    <w:div w:id="620041118">
      <w:bodyDiv w:val="1"/>
      <w:marLeft w:val="0"/>
      <w:marRight w:val="0"/>
      <w:marTop w:val="0"/>
      <w:marBottom w:val="0"/>
      <w:divBdr>
        <w:top w:val="none" w:sz="0" w:space="0" w:color="auto"/>
        <w:left w:val="none" w:sz="0" w:space="0" w:color="auto"/>
        <w:bottom w:val="none" w:sz="0" w:space="0" w:color="auto"/>
        <w:right w:val="none" w:sz="0" w:space="0" w:color="auto"/>
      </w:divBdr>
    </w:div>
    <w:div w:id="641930738">
      <w:bodyDiv w:val="1"/>
      <w:marLeft w:val="0"/>
      <w:marRight w:val="0"/>
      <w:marTop w:val="0"/>
      <w:marBottom w:val="0"/>
      <w:divBdr>
        <w:top w:val="none" w:sz="0" w:space="0" w:color="auto"/>
        <w:left w:val="none" w:sz="0" w:space="0" w:color="auto"/>
        <w:bottom w:val="none" w:sz="0" w:space="0" w:color="auto"/>
        <w:right w:val="none" w:sz="0" w:space="0" w:color="auto"/>
      </w:divBdr>
    </w:div>
    <w:div w:id="653728505">
      <w:bodyDiv w:val="1"/>
      <w:marLeft w:val="0"/>
      <w:marRight w:val="0"/>
      <w:marTop w:val="0"/>
      <w:marBottom w:val="0"/>
      <w:divBdr>
        <w:top w:val="none" w:sz="0" w:space="0" w:color="auto"/>
        <w:left w:val="none" w:sz="0" w:space="0" w:color="auto"/>
        <w:bottom w:val="none" w:sz="0" w:space="0" w:color="auto"/>
        <w:right w:val="none" w:sz="0" w:space="0" w:color="auto"/>
      </w:divBdr>
    </w:div>
    <w:div w:id="654918335">
      <w:bodyDiv w:val="1"/>
      <w:marLeft w:val="0"/>
      <w:marRight w:val="0"/>
      <w:marTop w:val="0"/>
      <w:marBottom w:val="0"/>
      <w:divBdr>
        <w:top w:val="none" w:sz="0" w:space="0" w:color="auto"/>
        <w:left w:val="none" w:sz="0" w:space="0" w:color="auto"/>
        <w:bottom w:val="none" w:sz="0" w:space="0" w:color="auto"/>
        <w:right w:val="none" w:sz="0" w:space="0" w:color="auto"/>
      </w:divBdr>
    </w:div>
    <w:div w:id="656033578">
      <w:bodyDiv w:val="1"/>
      <w:marLeft w:val="0"/>
      <w:marRight w:val="0"/>
      <w:marTop w:val="0"/>
      <w:marBottom w:val="0"/>
      <w:divBdr>
        <w:top w:val="none" w:sz="0" w:space="0" w:color="auto"/>
        <w:left w:val="none" w:sz="0" w:space="0" w:color="auto"/>
        <w:bottom w:val="none" w:sz="0" w:space="0" w:color="auto"/>
        <w:right w:val="none" w:sz="0" w:space="0" w:color="auto"/>
      </w:divBdr>
    </w:div>
    <w:div w:id="679435573">
      <w:bodyDiv w:val="1"/>
      <w:marLeft w:val="0"/>
      <w:marRight w:val="0"/>
      <w:marTop w:val="0"/>
      <w:marBottom w:val="0"/>
      <w:divBdr>
        <w:top w:val="none" w:sz="0" w:space="0" w:color="auto"/>
        <w:left w:val="none" w:sz="0" w:space="0" w:color="auto"/>
        <w:bottom w:val="none" w:sz="0" w:space="0" w:color="auto"/>
        <w:right w:val="none" w:sz="0" w:space="0" w:color="auto"/>
      </w:divBdr>
    </w:div>
    <w:div w:id="767189858">
      <w:bodyDiv w:val="1"/>
      <w:marLeft w:val="0"/>
      <w:marRight w:val="0"/>
      <w:marTop w:val="0"/>
      <w:marBottom w:val="0"/>
      <w:divBdr>
        <w:top w:val="none" w:sz="0" w:space="0" w:color="auto"/>
        <w:left w:val="none" w:sz="0" w:space="0" w:color="auto"/>
        <w:bottom w:val="none" w:sz="0" w:space="0" w:color="auto"/>
        <w:right w:val="none" w:sz="0" w:space="0" w:color="auto"/>
      </w:divBdr>
    </w:div>
    <w:div w:id="855655813">
      <w:bodyDiv w:val="1"/>
      <w:marLeft w:val="0"/>
      <w:marRight w:val="0"/>
      <w:marTop w:val="0"/>
      <w:marBottom w:val="0"/>
      <w:divBdr>
        <w:top w:val="none" w:sz="0" w:space="0" w:color="auto"/>
        <w:left w:val="none" w:sz="0" w:space="0" w:color="auto"/>
        <w:bottom w:val="none" w:sz="0" w:space="0" w:color="auto"/>
        <w:right w:val="none" w:sz="0" w:space="0" w:color="auto"/>
      </w:divBdr>
      <w:divsChild>
        <w:div w:id="453134870">
          <w:marLeft w:val="0"/>
          <w:marRight w:val="0"/>
          <w:marTop w:val="0"/>
          <w:marBottom w:val="0"/>
          <w:divBdr>
            <w:top w:val="none" w:sz="0" w:space="0" w:color="auto"/>
            <w:left w:val="none" w:sz="0" w:space="0" w:color="auto"/>
            <w:bottom w:val="none" w:sz="0" w:space="0" w:color="auto"/>
            <w:right w:val="none" w:sz="0" w:space="0" w:color="auto"/>
          </w:divBdr>
        </w:div>
        <w:div w:id="1701125004">
          <w:marLeft w:val="0"/>
          <w:marRight w:val="0"/>
          <w:marTop w:val="0"/>
          <w:marBottom w:val="0"/>
          <w:divBdr>
            <w:top w:val="none" w:sz="0" w:space="0" w:color="auto"/>
            <w:left w:val="none" w:sz="0" w:space="0" w:color="auto"/>
            <w:bottom w:val="none" w:sz="0" w:space="0" w:color="auto"/>
            <w:right w:val="none" w:sz="0" w:space="0" w:color="auto"/>
          </w:divBdr>
        </w:div>
        <w:div w:id="1489243841">
          <w:marLeft w:val="0"/>
          <w:marRight w:val="0"/>
          <w:marTop w:val="0"/>
          <w:marBottom w:val="0"/>
          <w:divBdr>
            <w:top w:val="none" w:sz="0" w:space="0" w:color="auto"/>
            <w:left w:val="none" w:sz="0" w:space="0" w:color="auto"/>
            <w:bottom w:val="none" w:sz="0" w:space="0" w:color="auto"/>
            <w:right w:val="none" w:sz="0" w:space="0" w:color="auto"/>
          </w:divBdr>
        </w:div>
        <w:div w:id="376705127">
          <w:marLeft w:val="0"/>
          <w:marRight w:val="0"/>
          <w:marTop w:val="0"/>
          <w:marBottom w:val="0"/>
          <w:divBdr>
            <w:top w:val="none" w:sz="0" w:space="0" w:color="auto"/>
            <w:left w:val="none" w:sz="0" w:space="0" w:color="auto"/>
            <w:bottom w:val="none" w:sz="0" w:space="0" w:color="auto"/>
            <w:right w:val="none" w:sz="0" w:space="0" w:color="auto"/>
          </w:divBdr>
        </w:div>
        <w:div w:id="1545756174">
          <w:marLeft w:val="0"/>
          <w:marRight w:val="0"/>
          <w:marTop w:val="0"/>
          <w:marBottom w:val="0"/>
          <w:divBdr>
            <w:top w:val="none" w:sz="0" w:space="0" w:color="auto"/>
            <w:left w:val="none" w:sz="0" w:space="0" w:color="auto"/>
            <w:bottom w:val="none" w:sz="0" w:space="0" w:color="auto"/>
            <w:right w:val="none" w:sz="0" w:space="0" w:color="auto"/>
          </w:divBdr>
        </w:div>
        <w:div w:id="1766420861">
          <w:marLeft w:val="0"/>
          <w:marRight w:val="0"/>
          <w:marTop w:val="0"/>
          <w:marBottom w:val="0"/>
          <w:divBdr>
            <w:top w:val="none" w:sz="0" w:space="0" w:color="auto"/>
            <w:left w:val="none" w:sz="0" w:space="0" w:color="auto"/>
            <w:bottom w:val="none" w:sz="0" w:space="0" w:color="auto"/>
            <w:right w:val="none" w:sz="0" w:space="0" w:color="auto"/>
          </w:divBdr>
        </w:div>
        <w:div w:id="1609001538">
          <w:marLeft w:val="0"/>
          <w:marRight w:val="0"/>
          <w:marTop w:val="0"/>
          <w:marBottom w:val="0"/>
          <w:divBdr>
            <w:top w:val="none" w:sz="0" w:space="0" w:color="auto"/>
            <w:left w:val="none" w:sz="0" w:space="0" w:color="auto"/>
            <w:bottom w:val="none" w:sz="0" w:space="0" w:color="auto"/>
            <w:right w:val="none" w:sz="0" w:space="0" w:color="auto"/>
          </w:divBdr>
        </w:div>
        <w:div w:id="201942606">
          <w:marLeft w:val="0"/>
          <w:marRight w:val="0"/>
          <w:marTop w:val="0"/>
          <w:marBottom w:val="0"/>
          <w:divBdr>
            <w:top w:val="none" w:sz="0" w:space="0" w:color="auto"/>
            <w:left w:val="none" w:sz="0" w:space="0" w:color="auto"/>
            <w:bottom w:val="none" w:sz="0" w:space="0" w:color="auto"/>
            <w:right w:val="none" w:sz="0" w:space="0" w:color="auto"/>
          </w:divBdr>
        </w:div>
        <w:div w:id="1431391071">
          <w:marLeft w:val="0"/>
          <w:marRight w:val="0"/>
          <w:marTop w:val="0"/>
          <w:marBottom w:val="0"/>
          <w:divBdr>
            <w:top w:val="none" w:sz="0" w:space="0" w:color="auto"/>
            <w:left w:val="none" w:sz="0" w:space="0" w:color="auto"/>
            <w:bottom w:val="none" w:sz="0" w:space="0" w:color="auto"/>
            <w:right w:val="none" w:sz="0" w:space="0" w:color="auto"/>
          </w:divBdr>
        </w:div>
        <w:div w:id="378628830">
          <w:marLeft w:val="0"/>
          <w:marRight w:val="0"/>
          <w:marTop w:val="0"/>
          <w:marBottom w:val="0"/>
          <w:divBdr>
            <w:top w:val="none" w:sz="0" w:space="0" w:color="auto"/>
            <w:left w:val="none" w:sz="0" w:space="0" w:color="auto"/>
            <w:bottom w:val="none" w:sz="0" w:space="0" w:color="auto"/>
            <w:right w:val="none" w:sz="0" w:space="0" w:color="auto"/>
          </w:divBdr>
        </w:div>
        <w:div w:id="294528151">
          <w:marLeft w:val="0"/>
          <w:marRight w:val="0"/>
          <w:marTop w:val="0"/>
          <w:marBottom w:val="0"/>
          <w:divBdr>
            <w:top w:val="none" w:sz="0" w:space="0" w:color="auto"/>
            <w:left w:val="none" w:sz="0" w:space="0" w:color="auto"/>
            <w:bottom w:val="none" w:sz="0" w:space="0" w:color="auto"/>
            <w:right w:val="none" w:sz="0" w:space="0" w:color="auto"/>
          </w:divBdr>
          <w:divsChild>
            <w:div w:id="639849378">
              <w:marLeft w:val="0"/>
              <w:marRight w:val="0"/>
              <w:marTop w:val="0"/>
              <w:marBottom w:val="0"/>
              <w:divBdr>
                <w:top w:val="none" w:sz="0" w:space="0" w:color="auto"/>
                <w:left w:val="none" w:sz="0" w:space="0" w:color="auto"/>
                <w:bottom w:val="none" w:sz="0" w:space="0" w:color="auto"/>
                <w:right w:val="none" w:sz="0" w:space="0" w:color="auto"/>
              </w:divBdr>
              <w:divsChild>
                <w:div w:id="1045838646">
                  <w:marLeft w:val="0"/>
                  <w:marRight w:val="0"/>
                  <w:marTop w:val="0"/>
                  <w:marBottom w:val="0"/>
                  <w:divBdr>
                    <w:top w:val="none" w:sz="0" w:space="0" w:color="auto"/>
                    <w:left w:val="none" w:sz="0" w:space="0" w:color="auto"/>
                    <w:bottom w:val="none" w:sz="0" w:space="0" w:color="auto"/>
                    <w:right w:val="none" w:sz="0" w:space="0" w:color="auto"/>
                  </w:divBdr>
                  <w:divsChild>
                    <w:div w:id="194199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617011">
          <w:marLeft w:val="0"/>
          <w:marRight w:val="0"/>
          <w:marTop w:val="0"/>
          <w:marBottom w:val="0"/>
          <w:divBdr>
            <w:top w:val="none" w:sz="0" w:space="0" w:color="auto"/>
            <w:left w:val="none" w:sz="0" w:space="0" w:color="auto"/>
            <w:bottom w:val="none" w:sz="0" w:space="0" w:color="auto"/>
            <w:right w:val="none" w:sz="0" w:space="0" w:color="auto"/>
          </w:divBdr>
        </w:div>
        <w:div w:id="1692217692">
          <w:marLeft w:val="0"/>
          <w:marRight w:val="0"/>
          <w:marTop w:val="0"/>
          <w:marBottom w:val="0"/>
          <w:divBdr>
            <w:top w:val="none" w:sz="0" w:space="0" w:color="auto"/>
            <w:left w:val="none" w:sz="0" w:space="0" w:color="auto"/>
            <w:bottom w:val="none" w:sz="0" w:space="0" w:color="auto"/>
            <w:right w:val="none" w:sz="0" w:space="0" w:color="auto"/>
          </w:divBdr>
        </w:div>
        <w:div w:id="801769705">
          <w:marLeft w:val="0"/>
          <w:marRight w:val="0"/>
          <w:marTop w:val="0"/>
          <w:marBottom w:val="0"/>
          <w:divBdr>
            <w:top w:val="none" w:sz="0" w:space="0" w:color="auto"/>
            <w:left w:val="none" w:sz="0" w:space="0" w:color="auto"/>
            <w:bottom w:val="none" w:sz="0" w:space="0" w:color="auto"/>
            <w:right w:val="none" w:sz="0" w:space="0" w:color="auto"/>
          </w:divBdr>
        </w:div>
        <w:div w:id="1309824013">
          <w:marLeft w:val="0"/>
          <w:marRight w:val="0"/>
          <w:marTop w:val="0"/>
          <w:marBottom w:val="0"/>
          <w:divBdr>
            <w:top w:val="none" w:sz="0" w:space="0" w:color="auto"/>
            <w:left w:val="none" w:sz="0" w:space="0" w:color="auto"/>
            <w:bottom w:val="none" w:sz="0" w:space="0" w:color="auto"/>
            <w:right w:val="none" w:sz="0" w:space="0" w:color="auto"/>
          </w:divBdr>
        </w:div>
        <w:div w:id="597831772">
          <w:marLeft w:val="0"/>
          <w:marRight w:val="0"/>
          <w:marTop w:val="0"/>
          <w:marBottom w:val="0"/>
          <w:divBdr>
            <w:top w:val="none" w:sz="0" w:space="0" w:color="auto"/>
            <w:left w:val="none" w:sz="0" w:space="0" w:color="auto"/>
            <w:bottom w:val="none" w:sz="0" w:space="0" w:color="auto"/>
            <w:right w:val="none" w:sz="0" w:space="0" w:color="auto"/>
          </w:divBdr>
        </w:div>
        <w:div w:id="1051616225">
          <w:marLeft w:val="0"/>
          <w:marRight w:val="0"/>
          <w:marTop w:val="0"/>
          <w:marBottom w:val="0"/>
          <w:divBdr>
            <w:top w:val="none" w:sz="0" w:space="0" w:color="auto"/>
            <w:left w:val="none" w:sz="0" w:space="0" w:color="auto"/>
            <w:bottom w:val="none" w:sz="0" w:space="0" w:color="auto"/>
            <w:right w:val="none" w:sz="0" w:space="0" w:color="auto"/>
          </w:divBdr>
        </w:div>
        <w:div w:id="1671255356">
          <w:marLeft w:val="0"/>
          <w:marRight w:val="0"/>
          <w:marTop w:val="0"/>
          <w:marBottom w:val="0"/>
          <w:divBdr>
            <w:top w:val="none" w:sz="0" w:space="0" w:color="auto"/>
            <w:left w:val="none" w:sz="0" w:space="0" w:color="auto"/>
            <w:bottom w:val="none" w:sz="0" w:space="0" w:color="auto"/>
            <w:right w:val="none" w:sz="0" w:space="0" w:color="auto"/>
          </w:divBdr>
        </w:div>
        <w:div w:id="2029213674">
          <w:marLeft w:val="0"/>
          <w:marRight w:val="0"/>
          <w:marTop w:val="0"/>
          <w:marBottom w:val="0"/>
          <w:divBdr>
            <w:top w:val="none" w:sz="0" w:space="0" w:color="auto"/>
            <w:left w:val="none" w:sz="0" w:space="0" w:color="auto"/>
            <w:bottom w:val="none" w:sz="0" w:space="0" w:color="auto"/>
            <w:right w:val="none" w:sz="0" w:space="0" w:color="auto"/>
          </w:divBdr>
        </w:div>
        <w:div w:id="1405104289">
          <w:marLeft w:val="0"/>
          <w:marRight w:val="0"/>
          <w:marTop w:val="0"/>
          <w:marBottom w:val="0"/>
          <w:divBdr>
            <w:top w:val="none" w:sz="0" w:space="0" w:color="auto"/>
            <w:left w:val="none" w:sz="0" w:space="0" w:color="auto"/>
            <w:bottom w:val="none" w:sz="0" w:space="0" w:color="auto"/>
            <w:right w:val="none" w:sz="0" w:space="0" w:color="auto"/>
          </w:divBdr>
        </w:div>
        <w:div w:id="2041929386">
          <w:marLeft w:val="0"/>
          <w:marRight w:val="0"/>
          <w:marTop w:val="0"/>
          <w:marBottom w:val="0"/>
          <w:divBdr>
            <w:top w:val="none" w:sz="0" w:space="0" w:color="auto"/>
            <w:left w:val="none" w:sz="0" w:space="0" w:color="auto"/>
            <w:bottom w:val="none" w:sz="0" w:space="0" w:color="auto"/>
            <w:right w:val="none" w:sz="0" w:space="0" w:color="auto"/>
          </w:divBdr>
          <w:divsChild>
            <w:div w:id="1988195206">
              <w:marLeft w:val="0"/>
              <w:marRight w:val="0"/>
              <w:marTop w:val="0"/>
              <w:marBottom w:val="0"/>
              <w:divBdr>
                <w:top w:val="none" w:sz="0" w:space="0" w:color="auto"/>
                <w:left w:val="none" w:sz="0" w:space="0" w:color="auto"/>
                <w:bottom w:val="none" w:sz="0" w:space="0" w:color="auto"/>
                <w:right w:val="none" w:sz="0" w:space="0" w:color="auto"/>
              </w:divBdr>
              <w:divsChild>
                <w:div w:id="1903363853">
                  <w:marLeft w:val="0"/>
                  <w:marRight w:val="0"/>
                  <w:marTop w:val="0"/>
                  <w:marBottom w:val="0"/>
                  <w:divBdr>
                    <w:top w:val="none" w:sz="0" w:space="0" w:color="auto"/>
                    <w:left w:val="none" w:sz="0" w:space="0" w:color="auto"/>
                    <w:bottom w:val="none" w:sz="0" w:space="0" w:color="auto"/>
                    <w:right w:val="none" w:sz="0" w:space="0" w:color="auto"/>
                  </w:divBdr>
                  <w:divsChild>
                    <w:div w:id="74149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0703901">
      <w:bodyDiv w:val="1"/>
      <w:marLeft w:val="0"/>
      <w:marRight w:val="0"/>
      <w:marTop w:val="0"/>
      <w:marBottom w:val="0"/>
      <w:divBdr>
        <w:top w:val="none" w:sz="0" w:space="0" w:color="auto"/>
        <w:left w:val="none" w:sz="0" w:space="0" w:color="auto"/>
        <w:bottom w:val="none" w:sz="0" w:space="0" w:color="auto"/>
        <w:right w:val="none" w:sz="0" w:space="0" w:color="auto"/>
      </w:divBdr>
    </w:div>
    <w:div w:id="861017869">
      <w:bodyDiv w:val="1"/>
      <w:marLeft w:val="0"/>
      <w:marRight w:val="0"/>
      <w:marTop w:val="0"/>
      <w:marBottom w:val="0"/>
      <w:divBdr>
        <w:top w:val="none" w:sz="0" w:space="0" w:color="auto"/>
        <w:left w:val="none" w:sz="0" w:space="0" w:color="auto"/>
        <w:bottom w:val="none" w:sz="0" w:space="0" w:color="auto"/>
        <w:right w:val="none" w:sz="0" w:space="0" w:color="auto"/>
      </w:divBdr>
    </w:div>
    <w:div w:id="888885827">
      <w:bodyDiv w:val="1"/>
      <w:marLeft w:val="0"/>
      <w:marRight w:val="0"/>
      <w:marTop w:val="0"/>
      <w:marBottom w:val="0"/>
      <w:divBdr>
        <w:top w:val="none" w:sz="0" w:space="0" w:color="auto"/>
        <w:left w:val="none" w:sz="0" w:space="0" w:color="auto"/>
        <w:bottom w:val="none" w:sz="0" w:space="0" w:color="auto"/>
        <w:right w:val="none" w:sz="0" w:space="0" w:color="auto"/>
      </w:divBdr>
      <w:divsChild>
        <w:div w:id="30541345">
          <w:marLeft w:val="0"/>
          <w:marRight w:val="0"/>
          <w:marTop w:val="0"/>
          <w:marBottom w:val="0"/>
          <w:divBdr>
            <w:top w:val="none" w:sz="0" w:space="0" w:color="auto"/>
            <w:left w:val="none" w:sz="0" w:space="0" w:color="auto"/>
            <w:bottom w:val="none" w:sz="0" w:space="0" w:color="auto"/>
            <w:right w:val="none" w:sz="0" w:space="0" w:color="auto"/>
          </w:divBdr>
        </w:div>
      </w:divsChild>
    </w:div>
    <w:div w:id="963653794">
      <w:bodyDiv w:val="1"/>
      <w:marLeft w:val="0"/>
      <w:marRight w:val="0"/>
      <w:marTop w:val="0"/>
      <w:marBottom w:val="0"/>
      <w:divBdr>
        <w:top w:val="none" w:sz="0" w:space="0" w:color="auto"/>
        <w:left w:val="none" w:sz="0" w:space="0" w:color="auto"/>
        <w:bottom w:val="none" w:sz="0" w:space="0" w:color="auto"/>
        <w:right w:val="none" w:sz="0" w:space="0" w:color="auto"/>
      </w:divBdr>
    </w:div>
    <w:div w:id="1059019396">
      <w:bodyDiv w:val="1"/>
      <w:marLeft w:val="0"/>
      <w:marRight w:val="0"/>
      <w:marTop w:val="0"/>
      <w:marBottom w:val="0"/>
      <w:divBdr>
        <w:top w:val="none" w:sz="0" w:space="0" w:color="auto"/>
        <w:left w:val="none" w:sz="0" w:space="0" w:color="auto"/>
        <w:bottom w:val="none" w:sz="0" w:space="0" w:color="auto"/>
        <w:right w:val="none" w:sz="0" w:space="0" w:color="auto"/>
      </w:divBdr>
    </w:div>
    <w:div w:id="1070887390">
      <w:bodyDiv w:val="1"/>
      <w:marLeft w:val="0"/>
      <w:marRight w:val="0"/>
      <w:marTop w:val="0"/>
      <w:marBottom w:val="0"/>
      <w:divBdr>
        <w:top w:val="none" w:sz="0" w:space="0" w:color="auto"/>
        <w:left w:val="none" w:sz="0" w:space="0" w:color="auto"/>
        <w:bottom w:val="none" w:sz="0" w:space="0" w:color="auto"/>
        <w:right w:val="none" w:sz="0" w:space="0" w:color="auto"/>
      </w:divBdr>
    </w:div>
    <w:div w:id="1104615114">
      <w:bodyDiv w:val="1"/>
      <w:marLeft w:val="0"/>
      <w:marRight w:val="0"/>
      <w:marTop w:val="0"/>
      <w:marBottom w:val="0"/>
      <w:divBdr>
        <w:top w:val="none" w:sz="0" w:space="0" w:color="auto"/>
        <w:left w:val="none" w:sz="0" w:space="0" w:color="auto"/>
        <w:bottom w:val="none" w:sz="0" w:space="0" w:color="auto"/>
        <w:right w:val="none" w:sz="0" w:space="0" w:color="auto"/>
      </w:divBdr>
      <w:divsChild>
        <w:div w:id="322900465">
          <w:marLeft w:val="360"/>
          <w:marRight w:val="0"/>
          <w:marTop w:val="360"/>
          <w:marBottom w:val="0"/>
          <w:divBdr>
            <w:top w:val="none" w:sz="0" w:space="0" w:color="auto"/>
            <w:left w:val="none" w:sz="0" w:space="0" w:color="auto"/>
            <w:bottom w:val="none" w:sz="0" w:space="0" w:color="auto"/>
            <w:right w:val="none" w:sz="0" w:space="0" w:color="auto"/>
          </w:divBdr>
        </w:div>
        <w:div w:id="2073775516">
          <w:marLeft w:val="360"/>
          <w:marRight w:val="0"/>
          <w:marTop w:val="360"/>
          <w:marBottom w:val="0"/>
          <w:divBdr>
            <w:top w:val="none" w:sz="0" w:space="0" w:color="auto"/>
            <w:left w:val="none" w:sz="0" w:space="0" w:color="auto"/>
            <w:bottom w:val="none" w:sz="0" w:space="0" w:color="auto"/>
            <w:right w:val="none" w:sz="0" w:space="0" w:color="auto"/>
          </w:divBdr>
        </w:div>
        <w:div w:id="187836744">
          <w:marLeft w:val="360"/>
          <w:marRight w:val="0"/>
          <w:marTop w:val="360"/>
          <w:marBottom w:val="0"/>
          <w:divBdr>
            <w:top w:val="none" w:sz="0" w:space="0" w:color="auto"/>
            <w:left w:val="none" w:sz="0" w:space="0" w:color="auto"/>
            <w:bottom w:val="none" w:sz="0" w:space="0" w:color="auto"/>
            <w:right w:val="none" w:sz="0" w:space="0" w:color="auto"/>
          </w:divBdr>
        </w:div>
        <w:div w:id="1415393340">
          <w:marLeft w:val="907"/>
          <w:marRight w:val="0"/>
          <w:marTop w:val="120"/>
          <w:marBottom w:val="0"/>
          <w:divBdr>
            <w:top w:val="none" w:sz="0" w:space="0" w:color="auto"/>
            <w:left w:val="none" w:sz="0" w:space="0" w:color="auto"/>
            <w:bottom w:val="none" w:sz="0" w:space="0" w:color="auto"/>
            <w:right w:val="none" w:sz="0" w:space="0" w:color="auto"/>
          </w:divBdr>
        </w:div>
        <w:div w:id="793210236">
          <w:marLeft w:val="907"/>
          <w:marRight w:val="0"/>
          <w:marTop w:val="120"/>
          <w:marBottom w:val="0"/>
          <w:divBdr>
            <w:top w:val="none" w:sz="0" w:space="0" w:color="auto"/>
            <w:left w:val="none" w:sz="0" w:space="0" w:color="auto"/>
            <w:bottom w:val="none" w:sz="0" w:space="0" w:color="auto"/>
            <w:right w:val="none" w:sz="0" w:space="0" w:color="auto"/>
          </w:divBdr>
        </w:div>
        <w:div w:id="322467983">
          <w:marLeft w:val="907"/>
          <w:marRight w:val="0"/>
          <w:marTop w:val="120"/>
          <w:marBottom w:val="0"/>
          <w:divBdr>
            <w:top w:val="none" w:sz="0" w:space="0" w:color="auto"/>
            <w:left w:val="none" w:sz="0" w:space="0" w:color="auto"/>
            <w:bottom w:val="none" w:sz="0" w:space="0" w:color="auto"/>
            <w:right w:val="none" w:sz="0" w:space="0" w:color="auto"/>
          </w:divBdr>
        </w:div>
      </w:divsChild>
    </w:div>
    <w:div w:id="1168441490">
      <w:bodyDiv w:val="1"/>
      <w:marLeft w:val="0"/>
      <w:marRight w:val="0"/>
      <w:marTop w:val="0"/>
      <w:marBottom w:val="0"/>
      <w:divBdr>
        <w:top w:val="none" w:sz="0" w:space="0" w:color="auto"/>
        <w:left w:val="none" w:sz="0" w:space="0" w:color="auto"/>
        <w:bottom w:val="none" w:sz="0" w:space="0" w:color="auto"/>
        <w:right w:val="none" w:sz="0" w:space="0" w:color="auto"/>
      </w:divBdr>
      <w:divsChild>
        <w:div w:id="463426971">
          <w:marLeft w:val="547"/>
          <w:marRight w:val="0"/>
          <w:marTop w:val="360"/>
          <w:marBottom w:val="0"/>
          <w:divBdr>
            <w:top w:val="none" w:sz="0" w:space="0" w:color="auto"/>
            <w:left w:val="none" w:sz="0" w:space="0" w:color="auto"/>
            <w:bottom w:val="none" w:sz="0" w:space="0" w:color="auto"/>
            <w:right w:val="none" w:sz="0" w:space="0" w:color="auto"/>
          </w:divBdr>
        </w:div>
        <w:div w:id="1628975587">
          <w:marLeft w:val="547"/>
          <w:marRight w:val="0"/>
          <w:marTop w:val="360"/>
          <w:marBottom w:val="0"/>
          <w:divBdr>
            <w:top w:val="none" w:sz="0" w:space="0" w:color="auto"/>
            <w:left w:val="none" w:sz="0" w:space="0" w:color="auto"/>
            <w:bottom w:val="none" w:sz="0" w:space="0" w:color="auto"/>
            <w:right w:val="none" w:sz="0" w:space="0" w:color="auto"/>
          </w:divBdr>
        </w:div>
        <w:div w:id="2020618882">
          <w:marLeft w:val="547"/>
          <w:marRight w:val="0"/>
          <w:marTop w:val="360"/>
          <w:marBottom w:val="0"/>
          <w:divBdr>
            <w:top w:val="none" w:sz="0" w:space="0" w:color="auto"/>
            <w:left w:val="none" w:sz="0" w:space="0" w:color="auto"/>
            <w:bottom w:val="none" w:sz="0" w:space="0" w:color="auto"/>
            <w:right w:val="none" w:sz="0" w:space="0" w:color="auto"/>
          </w:divBdr>
        </w:div>
        <w:div w:id="887958573">
          <w:marLeft w:val="547"/>
          <w:marRight w:val="0"/>
          <w:marTop w:val="360"/>
          <w:marBottom w:val="0"/>
          <w:divBdr>
            <w:top w:val="none" w:sz="0" w:space="0" w:color="auto"/>
            <w:left w:val="none" w:sz="0" w:space="0" w:color="auto"/>
            <w:bottom w:val="none" w:sz="0" w:space="0" w:color="auto"/>
            <w:right w:val="none" w:sz="0" w:space="0" w:color="auto"/>
          </w:divBdr>
        </w:div>
      </w:divsChild>
    </w:div>
    <w:div w:id="1274745071">
      <w:bodyDiv w:val="1"/>
      <w:marLeft w:val="0"/>
      <w:marRight w:val="0"/>
      <w:marTop w:val="0"/>
      <w:marBottom w:val="0"/>
      <w:divBdr>
        <w:top w:val="none" w:sz="0" w:space="0" w:color="auto"/>
        <w:left w:val="none" w:sz="0" w:space="0" w:color="auto"/>
        <w:bottom w:val="none" w:sz="0" w:space="0" w:color="auto"/>
        <w:right w:val="none" w:sz="0" w:space="0" w:color="auto"/>
      </w:divBdr>
      <w:divsChild>
        <w:div w:id="697045897">
          <w:marLeft w:val="0"/>
          <w:marRight w:val="0"/>
          <w:marTop w:val="0"/>
          <w:marBottom w:val="0"/>
          <w:divBdr>
            <w:top w:val="none" w:sz="0" w:space="0" w:color="auto"/>
            <w:left w:val="none" w:sz="0" w:space="0" w:color="auto"/>
            <w:bottom w:val="none" w:sz="0" w:space="0" w:color="auto"/>
            <w:right w:val="none" w:sz="0" w:space="0" w:color="auto"/>
          </w:divBdr>
        </w:div>
        <w:div w:id="1698850997">
          <w:marLeft w:val="0"/>
          <w:marRight w:val="0"/>
          <w:marTop w:val="0"/>
          <w:marBottom w:val="0"/>
          <w:divBdr>
            <w:top w:val="none" w:sz="0" w:space="0" w:color="auto"/>
            <w:left w:val="none" w:sz="0" w:space="0" w:color="auto"/>
            <w:bottom w:val="none" w:sz="0" w:space="0" w:color="auto"/>
            <w:right w:val="none" w:sz="0" w:space="0" w:color="auto"/>
          </w:divBdr>
          <w:divsChild>
            <w:div w:id="2088067902">
              <w:marLeft w:val="0"/>
              <w:marRight w:val="0"/>
              <w:marTop w:val="0"/>
              <w:marBottom w:val="0"/>
              <w:divBdr>
                <w:top w:val="none" w:sz="0" w:space="0" w:color="auto"/>
                <w:left w:val="none" w:sz="0" w:space="0" w:color="auto"/>
                <w:bottom w:val="none" w:sz="0" w:space="0" w:color="auto"/>
                <w:right w:val="none" w:sz="0" w:space="0" w:color="auto"/>
              </w:divBdr>
              <w:divsChild>
                <w:div w:id="2048941506">
                  <w:marLeft w:val="0"/>
                  <w:marRight w:val="0"/>
                  <w:marTop w:val="0"/>
                  <w:marBottom w:val="0"/>
                  <w:divBdr>
                    <w:top w:val="none" w:sz="0" w:space="0" w:color="auto"/>
                    <w:left w:val="none" w:sz="0" w:space="0" w:color="auto"/>
                    <w:bottom w:val="none" w:sz="0" w:space="0" w:color="auto"/>
                    <w:right w:val="none" w:sz="0" w:space="0" w:color="auto"/>
                  </w:divBdr>
                  <w:divsChild>
                    <w:div w:id="186046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578763">
          <w:marLeft w:val="0"/>
          <w:marRight w:val="0"/>
          <w:marTop w:val="0"/>
          <w:marBottom w:val="0"/>
          <w:divBdr>
            <w:top w:val="none" w:sz="0" w:space="0" w:color="auto"/>
            <w:left w:val="none" w:sz="0" w:space="0" w:color="auto"/>
            <w:bottom w:val="none" w:sz="0" w:space="0" w:color="auto"/>
            <w:right w:val="none" w:sz="0" w:space="0" w:color="auto"/>
          </w:divBdr>
        </w:div>
        <w:div w:id="3482248">
          <w:marLeft w:val="0"/>
          <w:marRight w:val="0"/>
          <w:marTop w:val="0"/>
          <w:marBottom w:val="0"/>
          <w:divBdr>
            <w:top w:val="none" w:sz="0" w:space="0" w:color="auto"/>
            <w:left w:val="none" w:sz="0" w:space="0" w:color="auto"/>
            <w:bottom w:val="none" w:sz="0" w:space="0" w:color="auto"/>
            <w:right w:val="none" w:sz="0" w:space="0" w:color="auto"/>
          </w:divBdr>
          <w:divsChild>
            <w:div w:id="166331335">
              <w:marLeft w:val="0"/>
              <w:marRight w:val="0"/>
              <w:marTop w:val="0"/>
              <w:marBottom w:val="0"/>
              <w:divBdr>
                <w:top w:val="none" w:sz="0" w:space="0" w:color="auto"/>
                <w:left w:val="none" w:sz="0" w:space="0" w:color="auto"/>
                <w:bottom w:val="none" w:sz="0" w:space="0" w:color="auto"/>
                <w:right w:val="none" w:sz="0" w:space="0" w:color="auto"/>
              </w:divBdr>
              <w:divsChild>
                <w:div w:id="988051451">
                  <w:marLeft w:val="0"/>
                  <w:marRight w:val="0"/>
                  <w:marTop w:val="0"/>
                  <w:marBottom w:val="0"/>
                  <w:divBdr>
                    <w:top w:val="none" w:sz="0" w:space="0" w:color="auto"/>
                    <w:left w:val="none" w:sz="0" w:space="0" w:color="auto"/>
                    <w:bottom w:val="none" w:sz="0" w:space="0" w:color="auto"/>
                    <w:right w:val="none" w:sz="0" w:space="0" w:color="auto"/>
                  </w:divBdr>
                  <w:divsChild>
                    <w:div w:id="185487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610087">
          <w:marLeft w:val="0"/>
          <w:marRight w:val="0"/>
          <w:marTop w:val="0"/>
          <w:marBottom w:val="0"/>
          <w:divBdr>
            <w:top w:val="none" w:sz="0" w:space="0" w:color="auto"/>
            <w:left w:val="none" w:sz="0" w:space="0" w:color="auto"/>
            <w:bottom w:val="none" w:sz="0" w:space="0" w:color="auto"/>
            <w:right w:val="none" w:sz="0" w:space="0" w:color="auto"/>
          </w:divBdr>
        </w:div>
        <w:div w:id="131824471">
          <w:marLeft w:val="0"/>
          <w:marRight w:val="0"/>
          <w:marTop w:val="0"/>
          <w:marBottom w:val="0"/>
          <w:divBdr>
            <w:top w:val="none" w:sz="0" w:space="0" w:color="auto"/>
            <w:left w:val="none" w:sz="0" w:space="0" w:color="auto"/>
            <w:bottom w:val="none" w:sz="0" w:space="0" w:color="auto"/>
            <w:right w:val="none" w:sz="0" w:space="0" w:color="auto"/>
          </w:divBdr>
          <w:divsChild>
            <w:div w:id="258218399">
              <w:marLeft w:val="0"/>
              <w:marRight w:val="0"/>
              <w:marTop w:val="0"/>
              <w:marBottom w:val="0"/>
              <w:divBdr>
                <w:top w:val="none" w:sz="0" w:space="0" w:color="auto"/>
                <w:left w:val="none" w:sz="0" w:space="0" w:color="auto"/>
                <w:bottom w:val="none" w:sz="0" w:space="0" w:color="auto"/>
                <w:right w:val="none" w:sz="0" w:space="0" w:color="auto"/>
              </w:divBdr>
              <w:divsChild>
                <w:div w:id="354113089">
                  <w:marLeft w:val="0"/>
                  <w:marRight w:val="0"/>
                  <w:marTop w:val="0"/>
                  <w:marBottom w:val="0"/>
                  <w:divBdr>
                    <w:top w:val="none" w:sz="0" w:space="0" w:color="auto"/>
                    <w:left w:val="none" w:sz="0" w:space="0" w:color="auto"/>
                    <w:bottom w:val="none" w:sz="0" w:space="0" w:color="auto"/>
                    <w:right w:val="none" w:sz="0" w:space="0" w:color="auto"/>
                  </w:divBdr>
                  <w:divsChild>
                    <w:div w:id="124507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562095">
          <w:marLeft w:val="0"/>
          <w:marRight w:val="0"/>
          <w:marTop w:val="0"/>
          <w:marBottom w:val="0"/>
          <w:divBdr>
            <w:top w:val="none" w:sz="0" w:space="0" w:color="auto"/>
            <w:left w:val="none" w:sz="0" w:space="0" w:color="auto"/>
            <w:bottom w:val="none" w:sz="0" w:space="0" w:color="auto"/>
            <w:right w:val="none" w:sz="0" w:space="0" w:color="auto"/>
          </w:divBdr>
        </w:div>
        <w:div w:id="1599564307">
          <w:marLeft w:val="0"/>
          <w:marRight w:val="0"/>
          <w:marTop w:val="0"/>
          <w:marBottom w:val="0"/>
          <w:divBdr>
            <w:top w:val="none" w:sz="0" w:space="0" w:color="auto"/>
            <w:left w:val="none" w:sz="0" w:space="0" w:color="auto"/>
            <w:bottom w:val="none" w:sz="0" w:space="0" w:color="auto"/>
            <w:right w:val="none" w:sz="0" w:space="0" w:color="auto"/>
          </w:divBdr>
          <w:divsChild>
            <w:div w:id="541793731">
              <w:marLeft w:val="0"/>
              <w:marRight w:val="0"/>
              <w:marTop w:val="0"/>
              <w:marBottom w:val="0"/>
              <w:divBdr>
                <w:top w:val="none" w:sz="0" w:space="0" w:color="auto"/>
                <w:left w:val="none" w:sz="0" w:space="0" w:color="auto"/>
                <w:bottom w:val="none" w:sz="0" w:space="0" w:color="auto"/>
                <w:right w:val="none" w:sz="0" w:space="0" w:color="auto"/>
              </w:divBdr>
              <w:divsChild>
                <w:div w:id="1584488943">
                  <w:marLeft w:val="0"/>
                  <w:marRight w:val="0"/>
                  <w:marTop w:val="0"/>
                  <w:marBottom w:val="0"/>
                  <w:divBdr>
                    <w:top w:val="none" w:sz="0" w:space="0" w:color="auto"/>
                    <w:left w:val="none" w:sz="0" w:space="0" w:color="auto"/>
                    <w:bottom w:val="none" w:sz="0" w:space="0" w:color="auto"/>
                    <w:right w:val="none" w:sz="0" w:space="0" w:color="auto"/>
                  </w:divBdr>
                  <w:divsChild>
                    <w:div w:id="156067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41456">
          <w:marLeft w:val="0"/>
          <w:marRight w:val="0"/>
          <w:marTop w:val="0"/>
          <w:marBottom w:val="0"/>
          <w:divBdr>
            <w:top w:val="none" w:sz="0" w:space="0" w:color="auto"/>
            <w:left w:val="none" w:sz="0" w:space="0" w:color="auto"/>
            <w:bottom w:val="none" w:sz="0" w:space="0" w:color="auto"/>
            <w:right w:val="none" w:sz="0" w:space="0" w:color="auto"/>
          </w:divBdr>
        </w:div>
      </w:divsChild>
    </w:div>
    <w:div w:id="1284918251">
      <w:bodyDiv w:val="1"/>
      <w:marLeft w:val="0"/>
      <w:marRight w:val="0"/>
      <w:marTop w:val="0"/>
      <w:marBottom w:val="0"/>
      <w:divBdr>
        <w:top w:val="none" w:sz="0" w:space="0" w:color="auto"/>
        <w:left w:val="none" w:sz="0" w:space="0" w:color="auto"/>
        <w:bottom w:val="none" w:sz="0" w:space="0" w:color="auto"/>
        <w:right w:val="none" w:sz="0" w:space="0" w:color="auto"/>
      </w:divBdr>
      <w:divsChild>
        <w:div w:id="28722743">
          <w:marLeft w:val="0"/>
          <w:marRight w:val="0"/>
          <w:marTop w:val="0"/>
          <w:marBottom w:val="0"/>
          <w:divBdr>
            <w:top w:val="none" w:sz="0" w:space="0" w:color="auto"/>
            <w:left w:val="none" w:sz="0" w:space="0" w:color="auto"/>
            <w:bottom w:val="none" w:sz="0" w:space="0" w:color="auto"/>
            <w:right w:val="none" w:sz="0" w:space="0" w:color="auto"/>
          </w:divBdr>
        </w:div>
      </w:divsChild>
    </w:div>
    <w:div w:id="1285193252">
      <w:bodyDiv w:val="1"/>
      <w:marLeft w:val="0"/>
      <w:marRight w:val="0"/>
      <w:marTop w:val="0"/>
      <w:marBottom w:val="0"/>
      <w:divBdr>
        <w:top w:val="none" w:sz="0" w:space="0" w:color="auto"/>
        <w:left w:val="none" w:sz="0" w:space="0" w:color="auto"/>
        <w:bottom w:val="none" w:sz="0" w:space="0" w:color="auto"/>
        <w:right w:val="none" w:sz="0" w:space="0" w:color="auto"/>
      </w:divBdr>
      <w:divsChild>
        <w:div w:id="97144027">
          <w:marLeft w:val="360"/>
          <w:marRight w:val="0"/>
          <w:marTop w:val="360"/>
          <w:marBottom w:val="0"/>
          <w:divBdr>
            <w:top w:val="none" w:sz="0" w:space="0" w:color="auto"/>
            <w:left w:val="none" w:sz="0" w:space="0" w:color="auto"/>
            <w:bottom w:val="none" w:sz="0" w:space="0" w:color="auto"/>
            <w:right w:val="none" w:sz="0" w:space="0" w:color="auto"/>
          </w:divBdr>
        </w:div>
        <w:div w:id="458493816">
          <w:marLeft w:val="1080"/>
          <w:marRight w:val="0"/>
          <w:marTop w:val="120"/>
          <w:marBottom w:val="0"/>
          <w:divBdr>
            <w:top w:val="none" w:sz="0" w:space="0" w:color="auto"/>
            <w:left w:val="none" w:sz="0" w:space="0" w:color="auto"/>
            <w:bottom w:val="none" w:sz="0" w:space="0" w:color="auto"/>
            <w:right w:val="none" w:sz="0" w:space="0" w:color="auto"/>
          </w:divBdr>
        </w:div>
        <w:div w:id="2125346051">
          <w:marLeft w:val="1080"/>
          <w:marRight w:val="0"/>
          <w:marTop w:val="120"/>
          <w:marBottom w:val="0"/>
          <w:divBdr>
            <w:top w:val="none" w:sz="0" w:space="0" w:color="auto"/>
            <w:left w:val="none" w:sz="0" w:space="0" w:color="auto"/>
            <w:bottom w:val="none" w:sz="0" w:space="0" w:color="auto"/>
            <w:right w:val="none" w:sz="0" w:space="0" w:color="auto"/>
          </w:divBdr>
        </w:div>
        <w:div w:id="1858500966">
          <w:marLeft w:val="360"/>
          <w:marRight w:val="0"/>
          <w:marTop w:val="360"/>
          <w:marBottom w:val="0"/>
          <w:divBdr>
            <w:top w:val="none" w:sz="0" w:space="0" w:color="auto"/>
            <w:left w:val="none" w:sz="0" w:space="0" w:color="auto"/>
            <w:bottom w:val="none" w:sz="0" w:space="0" w:color="auto"/>
            <w:right w:val="none" w:sz="0" w:space="0" w:color="auto"/>
          </w:divBdr>
        </w:div>
        <w:div w:id="883181004">
          <w:marLeft w:val="1080"/>
          <w:marRight w:val="0"/>
          <w:marTop w:val="120"/>
          <w:marBottom w:val="0"/>
          <w:divBdr>
            <w:top w:val="none" w:sz="0" w:space="0" w:color="auto"/>
            <w:left w:val="none" w:sz="0" w:space="0" w:color="auto"/>
            <w:bottom w:val="none" w:sz="0" w:space="0" w:color="auto"/>
            <w:right w:val="none" w:sz="0" w:space="0" w:color="auto"/>
          </w:divBdr>
        </w:div>
        <w:div w:id="351422157">
          <w:marLeft w:val="1080"/>
          <w:marRight w:val="0"/>
          <w:marTop w:val="120"/>
          <w:marBottom w:val="0"/>
          <w:divBdr>
            <w:top w:val="none" w:sz="0" w:space="0" w:color="auto"/>
            <w:left w:val="none" w:sz="0" w:space="0" w:color="auto"/>
            <w:bottom w:val="none" w:sz="0" w:space="0" w:color="auto"/>
            <w:right w:val="none" w:sz="0" w:space="0" w:color="auto"/>
          </w:divBdr>
        </w:div>
      </w:divsChild>
    </w:div>
    <w:div w:id="1435520835">
      <w:bodyDiv w:val="1"/>
      <w:marLeft w:val="0"/>
      <w:marRight w:val="0"/>
      <w:marTop w:val="0"/>
      <w:marBottom w:val="0"/>
      <w:divBdr>
        <w:top w:val="none" w:sz="0" w:space="0" w:color="auto"/>
        <w:left w:val="none" w:sz="0" w:space="0" w:color="auto"/>
        <w:bottom w:val="none" w:sz="0" w:space="0" w:color="auto"/>
        <w:right w:val="none" w:sz="0" w:space="0" w:color="auto"/>
      </w:divBdr>
    </w:div>
    <w:div w:id="1478258471">
      <w:bodyDiv w:val="1"/>
      <w:marLeft w:val="0"/>
      <w:marRight w:val="0"/>
      <w:marTop w:val="0"/>
      <w:marBottom w:val="0"/>
      <w:divBdr>
        <w:top w:val="none" w:sz="0" w:space="0" w:color="auto"/>
        <w:left w:val="none" w:sz="0" w:space="0" w:color="auto"/>
        <w:bottom w:val="none" w:sz="0" w:space="0" w:color="auto"/>
        <w:right w:val="none" w:sz="0" w:space="0" w:color="auto"/>
      </w:divBdr>
    </w:div>
    <w:div w:id="1545554651">
      <w:bodyDiv w:val="1"/>
      <w:marLeft w:val="0"/>
      <w:marRight w:val="0"/>
      <w:marTop w:val="0"/>
      <w:marBottom w:val="0"/>
      <w:divBdr>
        <w:top w:val="none" w:sz="0" w:space="0" w:color="auto"/>
        <w:left w:val="none" w:sz="0" w:space="0" w:color="auto"/>
        <w:bottom w:val="none" w:sz="0" w:space="0" w:color="auto"/>
        <w:right w:val="none" w:sz="0" w:space="0" w:color="auto"/>
      </w:divBdr>
    </w:div>
    <w:div w:id="1617635535">
      <w:bodyDiv w:val="1"/>
      <w:marLeft w:val="0"/>
      <w:marRight w:val="0"/>
      <w:marTop w:val="0"/>
      <w:marBottom w:val="0"/>
      <w:divBdr>
        <w:top w:val="none" w:sz="0" w:space="0" w:color="auto"/>
        <w:left w:val="none" w:sz="0" w:space="0" w:color="auto"/>
        <w:bottom w:val="none" w:sz="0" w:space="0" w:color="auto"/>
        <w:right w:val="none" w:sz="0" w:space="0" w:color="auto"/>
      </w:divBdr>
      <w:divsChild>
        <w:div w:id="759642065">
          <w:marLeft w:val="547"/>
          <w:marRight w:val="0"/>
          <w:marTop w:val="360"/>
          <w:marBottom w:val="0"/>
          <w:divBdr>
            <w:top w:val="none" w:sz="0" w:space="0" w:color="auto"/>
            <w:left w:val="none" w:sz="0" w:space="0" w:color="auto"/>
            <w:bottom w:val="none" w:sz="0" w:space="0" w:color="auto"/>
            <w:right w:val="none" w:sz="0" w:space="0" w:color="auto"/>
          </w:divBdr>
        </w:div>
        <w:div w:id="761030370">
          <w:marLeft w:val="547"/>
          <w:marRight w:val="0"/>
          <w:marTop w:val="360"/>
          <w:marBottom w:val="0"/>
          <w:divBdr>
            <w:top w:val="none" w:sz="0" w:space="0" w:color="auto"/>
            <w:left w:val="none" w:sz="0" w:space="0" w:color="auto"/>
            <w:bottom w:val="none" w:sz="0" w:space="0" w:color="auto"/>
            <w:right w:val="none" w:sz="0" w:space="0" w:color="auto"/>
          </w:divBdr>
        </w:div>
        <w:div w:id="953749986">
          <w:marLeft w:val="547"/>
          <w:marRight w:val="0"/>
          <w:marTop w:val="360"/>
          <w:marBottom w:val="0"/>
          <w:divBdr>
            <w:top w:val="none" w:sz="0" w:space="0" w:color="auto"/>
            <w:left w:val="none" w:sz="0" w:space="0" w:color="auto"/>
            <w:bottom w:val="none" w:sz="0" w:space="0" w:color="auto"/>
            <w:right w:val="none" w:sz="0" w:space="0" w:color="auto"/>
          </w:divBdr>
        </w:div>
        <w:div w:id="1904948904">
          <w:marLeft w:val="547"/>
          <w:marRight w:val="0"/>
          <w:marTop w:val="360"/>
          <w:marBottom w:val="0"/>
          <w:divBdr>
            <w:top w:val="none" w:sz="0" w:space="0" w:color="auto"/>
            <w:left w:val="none" w:sz="0" w:space="0" w:color="auto"/>
            <w:bottom w:val="none" w:sz="0" w:space="0" w:color="auto"/>
            <w:right w:val="none" w:sz="0" w:space="0" w:color="auto"/>
          </w:divBdr>
        </w:div>
      </w:divsChild>
    </w:div>
    <w:div w:id="1623805186">
      <w:bodyDiv w:val="1"/>
      <w:marLeft w:val="0"/>
      <w:marRight w:val="0"/>
      <w:marTop w:val="0"/>
      <w:marBottom w:val="0"/>
      <w:divBdr>
        <w:top w:val="none" w:sz="0" w:space="0" w:color="auto"/>
        <w:left w:val="none" w:sz="0" w:space="0" w:color="auto"/>
        <w:bottom w:val="none" w:sz="0" w:space="0" w:color="auto"/>
        <w:right w:val="none" w:sz="0" w:space="0" w:color="auto"/>
      </w:divBdr>
      <w:divsChild>
        <w:div w:id="2006663372">
          <w:marLeft w:val="0"/>
          <w:marRight w:val="0"/>
          <w:marTop w:val="0"/>
          <w:marBottom w:val="0"/>
          <w:divBdr>
            <w:top w:val="none" w:sz="0" w:space="0" w:color="auto"/>
            <w:left w:val="none" w:sz="0" w:space="0" w:color="auto"/>
            <w:bottom w:val="none" w:sz="0" w:space="0" w:color="auto"/>
            <w:right w:val="none" w:sz="0" w:space="0" w:color="auto"/>
          </w:divBdr>
          <w:divsChild>
            <w:div w:id="58218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465564">
      <w:bodyDiv w:val="1"/>
      <w:marLeft w:val="0"/>
      <w:marRight w:val="0"/>
      <w:marTop w:val="0"/>
      <w:marBottom w:val="0"/>
      <w:divBdr>
        <w:top w:val="none" w:sz="0" w:space="0" w:color="auto"/>
        <w:left w:val="none" w:sz="0" w:space="0" w:color="auto"/>
        <w:bottom w:val="none" w:sz="0" w:space="0" w:color="auto"/>
        <w:right w:val="none" w:sz="0" w:space="0" w:color="auto"/>
      </w:divBdr>
    </w:div>
    <w:div w:id="1697777406">
      <w:bodyDiv w:val="1"/>
      <w:marLeft w:val="0"/>
      <w:marRight w:val="0"/>
      <w:marTop w:val="0"/>
      <w:marBottom w:val="0"/>
      <w:divBdr>
        <w:top w:val="none" w:sz="0" w:space="0" w:color="auto"/>
        <w:left w:val="none" w:sz="0" w:space="0" w:color="auto"/>
        <w:bottom w:val="none" w:sz="0" w:space="0" w:color="auto"/>
        <w:right w:val="none" w:sz="0" w:space="0" w:color="auto"/>
      </w:divBdr>
      <w:divsChild>
        <w:div w:id="2048136971">
          <w:marLeft w:val="0"/>
          <w:marRight w:val="0"/>
          <w:marTop w:val="0"/>
          <w:marBottom w:val="0"/>
          <w:divBdr>
            <w:top w:val="none" w:sz="0" w:space="0" w:color="auto"/>
            <w:left w:val="none" w:sz="0" w:space="0" w:color="auto"/>
            <w:bottom w:val="none" w:sz="0" w:space="0" w:color="auto"/>
            <w:right w:val="none" w:sz="0" w:space="0" w:color="auto"/>
          </w:divBdr>
        </w:div>
        <w:div w:id="1628854324">
          <w:marLeft w:val="0"/>
          <w:marRight w:val="0"/>
          <w:marTop w:val="0"/>
          <w:marBottom w:val="0"/>
          <w:divBdr>
            <w:top w:val="none" w:sz="0" w:space="0" w:color="auto"/>
            <w:left w:val="none" w:sz="0" w:space="0" w:color="auto"/>
            <w:bottom w:val="none" w:sz="0" w:space="0" w:color="auto"/>
            <w:right w:val="none" w:sz="0" w:space="0" w:color="auto"/>
          </w:divBdr>
        </w:div>
        <w:div w:id="1874615397">
          <w:marLeft w:val="0"/>
          <w:marRight w:val="0"/>
          <w:marTop w:val="0"/>
          <w:marBottom w:val="0"/>
          <w:divBdr>
            <w:top w:val="none" w:sz="0" w:space="0" w:color="auto"/>
            <w:left w:val="none" w:sz="0" w:space="0" w:color="auto"/>
            <w:bottom w:val="none" w:sz="0" w:space="0" w:color="auto"/>
            <w:right w:val="none" w:sz="0" w:space="0" w:color="auto"/>
          </w:divBdr>
        </w:div>
        <w:div w:id="689180221">
          <w:marLeft w:val="0"/>
          <w:marRight w:val="0"/>
          <w:marTop w:val="0"/>
          <w:marBottom w:val="0"/>
          <w:divBdr>
            <w:top w:val="none" w:sz="0" w:space="0" w:color="auto"/>
            <w:left w:val="none" w:sz="0" w:space="0" w:color="auto"/>
            <w:bottom w:val="none" w:sz="0" w:space="0" w:color="auto"/>
            <w:right w:val="none" w:sz="0" w:space="0" w:color="auto"/>
          </w:divBdr>
        </w:div>
        <w:div w:id="1018195672">
          <w:marLeft w:val="0"/>
          <w:marRight w:val="0"/>
          <w:marTop w:val="0"/>
          <w:marBottom w:val="0"/>
          <w:divBdr>
            <w:top w:val="none" w:sz="0" w:space="0" w:color="auto"/>
            <w:left w:val="none" w:sz="0" w:space="0" w:color="auto"/>
            <w:bottom w:val="none" w:sz="0" w:space="0" w:color="auto"/>
            <w:right w:val="none" w:sz="0" w:space="0" w:color="auto"/>
          </w:divBdr>
        </w:div>
        <w:div w:id="2107991347">
          <w:marLeft w:val="0"/>
          <w:marRight w:val="0"/>
          <w:marTop w:val="0"/>
          <w:marBottom w:val="0"/>
          <w:divBdr>
            <w:top w:val="none" w:sz="0" w:space="0" w:color="auto"/>
            <w:left w:val="none" w:sz="0" w:space="0" w:color="auto"/>
            <w:bottom w:val="none" w:sz="0" w:space="0" w:color="auto"/>
            <w:right w:val="none" w:sz="0" w:space="0" w:color="auto"/>
          </w:divBdr>
        </w:div>
        <w:div w:id="1985310969">
          <w:marLeft w:val="0"/>
          <w:marRight w:val="0"/>
          <w:marTop w:val="0"/>
          <w:marBottom w:val="0"/>
          <w:divBdr>
            <w:top w:val="none" w:sz="0" w:space="0" w:color="auto"/>
            <w:left w:val="none" w:sz="0" w:space="0" w:color="auto"/>
            <w:bottom w:val="none" w:sz="0" w:space="0" w:color="auto"/>
            <w:right w:val="none" w:sz="0" w:space="0" w:color="auto"/>
          </w:divBdr>
        </w:div>
        <w:div w:id="503521900">
          <w:marLeft w:val="0"/>
          <w:marRight w:val="0"/>
          <w:marTop w:val="0"/>
          <w:marBottom w:val="0"/>
          <w:divBdr>
            <w:top w:val="none" w:sz="0" w:space="0" w:color="auto"/>
            <w:left w:val="none" w:sz="0" w:space="0" w:color="auto"/>
            <w:bottom w:val="none" w:sz="0" w:space="0" w:color="auto"/>
            <w:right w:val="none" w:sz="0" w:space="0" w:color="auto"/>
          </w:divBdr>
        </w:div>
        <w:div w:id="716785015">
          <w:marLeft w:val="0"/>
          <w:marRight w:val="0"/>
          <w:marTop w:val="0"/>
          <w:marBottom w:val="0"/>
          <w:divBdr>
            <w:top w:val="none" w:sz="0" w:space="0" w:color="auto"/>
            <w:left w:val="none" w:sz="0" w:space="0" w:color="auto"/>
            <w:bottom w:val="none" w:sz="0" w:space="0" w:color="auto"/>
            <w:right w:val="none" w:sz="0" w:space="0" w:color="auto"/>
          </w:divBdr>
        </w:div>
        <w:div w:id="133260928">
          <w:marLeft w:val="0"/>
          <w:marRight w:val="0"/>
          <w:marTop w:val="0"/>
          <w:marBottom w:val="0"/>
          <w:divBdr>
            <w:top w:val="none" w:sz="0" w:space="0" w:color="auto"/>
            <w:left w:val="none" w:sz="0" w:space="0" w:color="auto"/>
            <w:bottom w:val="none" w:sz="0" w:space="0" w:color="auto"/>
            <w:right w:val="none" w:sz="0" w:space="0" w:color="auto"/>
          </w:divBdr>
        </w:div>
        <w:div w:id="83277">
          <w:marLeft w:val="0"/>
          <w:marRight w:val="0"/>
          <w:marTop w:val="0"/>
          <w:marBottom w:val="0"/>
          <w:divBdr>
            <w:top w:val="none" w:sz="0" w:space="0" w:color="auto"/>
            <w:left w:val="none" w:sz="0" w:space="0" w:color="auto"/>
            <w:bottom w:val="none" w:sz="0" w:space="0" w:color="auto"/>
            <w:right w:val="none" w:sz="0" w:space="0" w:color="auto"/>
          </w:divBdr>
          <w:divsChild>
            <w:div w:id="732194066">
              <w:marLeft w:val="0"/>
              <w:marRight w:val="0"/>
              <w:marTop w:val="0"/>
              <w:marBottom w:val="0"/>
              <w:divBdr>
                <w:top w:val="none" w:sz="0" w:space="0" w:color="auto"/>
                <w:left w:val="none" w:sz="0" w:space="0" w:color="auto"/>
                <w:bottom w:val="none" w:sz="0" w:space="0" w:color="auto"/>
                <w:right w:val="none" w:sz="0" w:space="0" w:color="auto"/>
              </w:divBdr>
              <w:divsChild>
                <w:div w:id="1342856066">
                  <w:marLeft w:val="0"/>
                  <w:marRight w:val="0"/>
                  <w:marTop w:val="0"/>
                  <w:marBottom w:val="0"/>
                  <w:divBdr>
                    <w:top w:val="none" w:sz="0" w:space="0" w:color="auto"/>
                    <w:left w:val="none" w:sz="0" w:space="0" w:color="auto"/>
                    <w:bottom w:val="none" w:sz="0" w:space="0" w:color="auto"/>
                    <w:right w:val="none" w:sz="0" w:space="0" w:color="auto"/>
                  </w:divBdr>
                  <w:divsChild>
                    <w:div w:id="153041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807351">
          <w:marLeft w:val="0"/>
          <w:marRight w:val="0"/>
          <w:marTop w:val="0"/>
          <w:marBottom w:val="0"/>
          <w:divBdr>
            <w:top w:val="none" w:sz="0" w:space="0" w:color="auto"/>
            <w:left w:val="none" w:sz="0" w:space="0" w:color="auto"/>
            <w:bottom w:val="none" w:sz="0" w:space="0" w:color="auto"/>
            <w:right w:val="none" w:sz="0" w:space="0" w:color="auto"/>
          </w:divBdr>
        </w:div>
        <w:div w:id="1728189928">
          <w:marLeft w:val="0"/>
          <w:marRight w:val="0"/>
          <w:marTop w:val="0"/>
          <w:marBottom w:val="0"/>
          <w:divBdr>
            <w:top w:val="none" w:sz="0" w:space="0" w:color="auto"/>
            <w:left w:val="none" w:sz="0" w:space="0" w:color="auto"/>
            <w:bottom w:val="none" w:sz="0" w:space="0" w:color="auto"/>
            <w:right w:val="none" w:sz="0" w:space="0" w:color="auto"/>
          </w:divBdr>
        </w:div>
        <w:div w:id="2118059470">
          <w:marLeft w:val="0"/>
          <w:marRight w:val="0"/>
          <w:marTop w:val="0"/>
          <w:marBottom w:val="0"/>
          <w:divBdr>
            <w:top w:val="none" w:sz="0" w:space="0" w:color="auto"/>
            <w:left w:val="none" w:sz="0" w:space="0" w:color="auto"/>
            <w:bottom w:val="none" w:sz="0" w:space="0" w:color="auto"/>
            <w:right w:val="none" w:sz="0" w:space="0" w:color="auto"/>
          </w:divBdr>
        </w:div>
        <w:div w:id="1231119456">
          <w:marLeft w:val="0"/>
          <w:marRight w:val="0"/>
          <w:marTop w:val="0"/>
          <w:marBottom w:val="0"/>
          <w:divBdr>
            <w:top w:val="none" w:sz="0" w:space="0" w:color="auto"/>
            <w:left w:val="none" w:sz="0" w:space="0" w:color="auto"/>
            <w:bottom w:val="none" w:sz="0" w:space="0" w:color="auto"/>
            <w:right w:val="none" w:sz="0" w:space="0" w:color="auto"/>
          </w:divBdr>
        </w:div>
        <w:div w:id="1817644173">
          <w:marLeft w:val="0"/>
          <w:marRight w:val="0"/>
          <w:marTop w:val="0"/>
          <w:marBottom w:val="0"/>
          <w:divBdr>
            <w:top w:val="none" w:sz="0" w:space="0" w:color="auto"/>
            <w:left w:val="none" w:sz="0" w:space="0" w:color="auto"/>
            <w:bottom w:val="none" w:sz="0" w:space="0" w:color="auto"/>
            <w:right w:val="none" w:sz="0" w:space="0" w:color="auto"/>
          </w:divBdr>
        </w:div>
        <w:div w:id="219101493">
          <w:marLeft w:val="0"/>
          <w:marRight w:val="0"/>
          <w:marTop w:val="0"/>
          <w:marBottom w:val="0"/>
          <w:divBdr>
            <w:top w:val="none" w:sz="0" w:space="0" w:color="auto"/>
            <w:left w:val="none" w:sz="0" w:space="0" w:color="auto"/>
            <w:bottom w:val="none" w:sz="0" w:space="0" w:color="auto"/>
            <w:right w:val="none" w:sz="0" w:space="0" w:color="auto"/>
          </w:divBdr>
        </w:div>
        <w:div w:id="1255818751">
          <w:marLeft w:val="0"/>
          <w:marRight w:val="0"/>
          <w:marTop w:val="0"/>
          <w:marBottom w:val="0"/>
          <w:divBdr>
            <w:top w:val="none" w:sz="0" w:space="0" w:color="auto"/>
            <w:left w:val="none" w:sz="0" w:space="0" w:color="auto"/>
            <w:bottom w:val="none" w:sz="0" w:space="0" w:color="auto"/>
            <w:right w:val="none" w:sz="0" w:space="0" w:color="auto"/>
          </w:divBdr>
        </w:div>
        <w:div w:id="1457334968">
          <w:marLeft w:val="0"/>
          <w:marRight w:val="0"/>
          <w:marTop w:val="0"/>
          <w:marBottom w:val="0"/>
          <w:divBdr>
            <w:top w:val="none" w:sz="0" w:space="0" w:color="auto"/>
            <w:left w:val="none" w:sz="0" w:space="0" w:color="auto"/>
            <w:bottom w:val="none" w:sz="0" w:space="0" w:color="auto"/>
            <w:right w:val="none" w:sz="0" w:space="0" w:color="auto"/>
          </w:divBdr>
        </w:div>
        <w:div w:id="1484004729">
          <w:marLeft w:val="0"/>
          <w:marRight w:val="0"/>
          <w:marTop w:val="0"/>
          <w:marBottom w:val="0"/>
          <w:divBdr>
            <w:top w:val="none" w:sz="0" w:space="0" w:color="auto"/>
            <w:left w:val="none" w:sz="0" w:space="0" w:color="auto"/>
            <w:bottom w:val="none" w:sz="0" w:space="0" w:color="auto"/>
            <w:right w:val="none" w:sz="0" w:space="0" w:color="auto"/>
          </w:divBdr>
        </w:div>
        <w:div w:id="1665089513">
          <w:marLeft w:val="0"/>
          <w:marRight w:val="0"/>
          <w:marTop w:val="0"/>
          <w:marBottom w:val="0"/>
          <w:divBdr>
            <w:top w:val="none" w:sz="0" w:space="0" w:color="auto"/>
            <w:left w:val="none" w:sz="0" w:space="0" w:color="auto"/>
            <w:bottom w:val="none" w:sz="0" w:space="0" w:color="auto"/>
            <w:right w:val="none" w:sz="0" w:space="0" w:color="auto"/>
          </w:divBdr>
          <w:divsChild>
            <w:div w:id="248927828">
              <w:marLeft w:val="0"/>
              <w:marRight w:val="0"/>
              <w:marTop w:val="0"/>
              <w:marBottom w:val="0"/>
              <w:divBdr>
                <w:top w:val="none" w:sz="0" w:space="0" w:color="auto"/>
                <w:left w:val="none" w:sz="0" w:space="0" w:color="auto"/>
                <w:bottom w:val="none" w:sz="0" w:space="0" w:color="auto"/>
                <w:right w:val="none" w:sz="0" w:space="0" w:color="auto"/>
              </w:divBdr>
              <w:divsChild>
                <w:div w:id="150022277">
                  <w:marLeft w:val="0"/>
                  <w:marRight w:val="0"/>
                  <w:marTop w:val="0"/>
                  <w:marBottom w:val="0"/>
                  <w:divBdr>
                    <w:top w:val="none" w:sz="0" w:space="0" w:color="auto"/>
                    <w:left w:val="none" w:sz="0" w:space="0" w:color="auto"/>
                    <w:bottom w:val="none" w:sz="0" w:space="0" w:color="auto"/>
                    <w:right w:val="none" w:sz="0" w:space="0" w:color="auto"/>
                  </w:divBdr>
                  <w:divsChild>
                    <w:div w:id="101261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069358">
      <w:bodyDiv w:val="1"/>
      <w:marLeft w:val="0"/>
      <w:marRight w:val="0"/>
      <w:marTop w:val="0"/>
      <w:marBottom w:val="0"/>
      <w:divBdr>
        <w:top w:val="none" w:sz="0" w:space="0" w:color="auto"/>
        <w:left w:val="none" w:sz="0" w:space="0" w:color="auto"/>
        <w:bottom w:val="none" w:sz="0" w:space="0" w:color="auto"/>
        <w:right w:val="none" w:sz="0" w:space="0" w:color="auto"/>
      </w:divBdr>
    </w:div>
    <w:div w:id="1739088512">
      <w:bodyDiv w:val="1"/>
      <w:marLeft w:val="0"/>
      <w:marRight w:val="0"/>
      <w:marTop w:val="0"/>
      <w:marBottom w:val="0"/>
      <w:divBdr>
        <w:top w:val="none" w:sz="0" w:space="0" w:color="auto"/>
        <w:left w:val="none" w:sz="0" w:space="0" w:color="auto"/>
        <w:bottom w:val="none" w:sz="0" w:space="0" w:color="auto"/>
        <w:right w:val="none" w:sz="0" w:space="0" w:color="auto"/>
      </w:divBdr>
    </w:div>
    <w:div w:id="1775976154">
      <w:bodyDiv w:val="1"/>
      <w:marLeft w:val="0"/>
      <w:marRight w:val="0"/>
      <w:marTop w:val="0"/>
      <w:marBottom w:val="0"/>
      <w:divBdr>
        <w:top w:val="none" w:sz="0" w:space="0" w:color="auto"/>
        <w:left w:val="none" w:sz="0" w:space="0" w:color="auto"/>
        <w:bottom w:val="none" w:sz="0" w:space="0" w:color="auto"/>
        <w:right w:val="none" w:sz="0" w:space="0" w:color="auto"/>
      </w:divBdr>
    </w:div>
    <w:div w:id="1794785207">
      <w:bodyDiv w:val="1"/>
      <w:marLeft w:val="0"/>
      <w:marRight w:val="0"/>
      <w:marTop w:val="0"/>
      <w:marBottom w:val="0"/>
      <w:divBdr>
        <w:top w:val="none" w:sz="0" w:space="0" w:color="auto"/>
        <w:left w:val="none" w:sz="0" w:space="0" w:color="auto"/>
        <w:bottom w:val="none" w:sz="0" w:space="0" w:color="auto"/>
        <w:right w:val="none" w:sz="0" w:space="0" w:color="auto"/>
      </w:divBdr>
      <w:divsChild>
        <w:div w:id="639773842">
          <w:marLeft w:val="360"/>
          <w:marRight w:val="0"/>
          <w:marTop w:val="360"/>
          <w:marBottom w:val="0"/>
          <w:divBdr>
            <w:top w:val="none" w:sz="0" w:space="0" w:color="auto"/>
            <w:left w:val="none" w:sz="0" w:space="0" w:color="auto"/>
            <w:bottom w:val="none" w:sz="0" w:space="0" w:color="auto"/>
            <w:right w:val="none" w:sz="0" w:space="0" w:color="auto"/>
          </w:divBdr>
        </w:div>
        <w:div w:id="1548956366">
          <w:marLeft w:val="360"/>
          <w:marRight w:val="0"/>
          <w:marTop w:val="360"/>
          <w:marBottom w:val="0"/>
          <w:divBdr>
            <w:top w:val="none" w:sz="0" w:space="0" w:color="auto"/>
            <w:left w:val="none" w:sz="0" w:space="0" w:color="auto"/>
            <w:bottom w:val="none" w:sz="0" w:space="0" w:color="auto"/>
            <w:right w:val="none" w:sz="0" w:space="0" w:color="auto"/>
          </w:divBdr>
        </w:div>
        <w:div w:id="1926064395">
          <w:marLeft w:val="360"/>
          <w:marRight w:val="0"/>
          <w:marTop w:val="360"/>
          <w:marBottom w:val="0"/>
          <w:divBdr>
            <w:top w:val="none" w:sz="0" w:space="0" w:color="auto"/>
            <w:left w:val="none" w:sz="0" w:space="0" w:color="auto"/>
            <w:bottom w:val="none" w:sz="0" w:space="0" w:color="auto"/>
            <w:right w:val="none" w:sz="0" w:space="0" w:color="auto"/>
          </w:divBdr>
        </w:div>
        <w:div w:id="1681882771">
          <w:marLeft w:val="360"/>
          <w:marRight w:val="0"/>
          <w:marTop w:val="360"/>
          <w:marBottom w:val="0"/>
          <w:divBdr>
            <w:top w:val="none" w:sz="0" w:space="0" w:color="auto"/>
            <w:left w:val="none" w:sz="0" w:space="0" w:color="auto"/>
            <w:bottom w:val="none" w:sz="0" w:space="0" w:color="auto"/>
            <w:right w:val="none" w:sz="0" w:space="0" w:color="auto"/>
          </w:divBdr>
        </w:div>
      </w:divsChild>
    </w:div>
    <w:div w:id="1876309917">
      <w:bodyDiv w:val="1"/>
      <w:marLeft w:val="0"/>
      <w:marRight w:val="0"/>
      <w:marTop w:val="0"/>
      <w:marBottom w:val="0"/>
      <w:divBdr>
        <w:top w:val="none" w:sz="0" w:space="0" w:color="auto"/>
        <w:left w:val="none" w:sz="0" w:space="0" w:color="auto"/>
        <w:bottom w:val="none" w:sz="0" w:space="0" w:color="auto"/>
        <w:right w:val="none" w:sz="0" w:space="0" w:color="auto"/>
      </w:divBdr>
      <w:divsChild>
        <w:div w:id="996226041">
          <w:marLeft w:val="360"/>
          <w:marRight w:val="0"/>
          <w:marTop w:val="200"/>
          <w:marBottom w:val="0"/>
          <w:divBdr>
            <w:top w:val="none" w:sz="0" w:space="0" w:color="auto"/>
            <w:left w:val="none" w:sz="0" w:space="0" w:color="auto"/>
            <w:bottom w:val="none" w:sz="0" w:space="0" w:color="auto"/>
            <w:right w:val="none" w:sz="0" w:space="0" w:color="auto"/>
          </w:divBdr>
        </w:div>
      </w:divsChild>
    </w:div>
    <w:div w:id="1945527450">
      <w:bodyDiv w:val="1"/>
      <w:marLeft w:val="0"/>
      <w:marRight w:val="0"/>
      <w:marTop w:val="0"/>
      <w:marBottom w:val="0"/>
      <w:divBdr>
        <w:top w:val="none" w:sz="0" w:space="0" w:color="auto"/>
        <w:left w:val="none" w:sz="0" w:space="0" w:color="auto"/>
        <w:bottom w:val="none" w:sz="0" w:space="0" w:color="auto"/>
        <w:right w:val="none" w:sz="0" w:space="0" w:color="auto"/>
      </w:divBdr>
      <w:divsChild>
        <w:div w:id="1848713553">
          <w:marLeft w:val="0"/>
          <w:marRight w:val="0"/>
          <w:marTop w:val="0"/>
          <w:marBottom w:val="0"/>
          <w:divBdr>
            <w:top w:val="none" w:sz="0" w:space="0" w:color="auto"/>
            <w:left w:val="none" w:sz="0" w:space="0" w:color="auto"/>
            <w:bottom w:val="none" w:sz="0" w:space="0" w:color="auto"/>
            <w:right w:val="none" w:sz="0" w:space="0" w:color="auto"/>
          </w:divBdr>
        </w:div>
        <w:div w:id="1845896627">
          <w:marLeft w:val="0"/>
          <w:marRight w:val="0"/>
          <w:marTop w:val="0"/>
          <w:marBottom w:val="0"/>
          <w:divBdr>
            <w:top w:val="none" w:sz="0" w:space="0" w:color="auto"/>
            <w:left w:val="none" w:sz="0" w:space="0" w:color="auto"/>
            <w:bottom w:val="none" w:sz="0" w:space="0" w:color="auto"/>
            <w:right w:val="none" w:sz="0" w:space="0" w:color="auto"/>
          </w:divBdr>
          <w:divsChild>
            <w:div w:id="94788717">
              <w:marLeft w:val="0"/>
              <w:marRight w:val="0"/>
              <w:marTop w:val="0"/>
              <w:marBottom w:val="0"/>
              <w:divBdr>
                <w:top w:val="none" w:sz="0" w:space="0" w:color="auto"/>
                <w:left w:val="none" w:sz="0" w:space="0" w:color="auto"/>
                <w:bottom w:val="none" w:sz="0" w:space="0" w:color="auto"/>
                <w:right w:val="none" w:sz="0" w:space="0" w:color="auto"/>
              </w:divBdr>
              <w:divsChild>
                <w:div w:id="796800030">
                  <w:marLeft w:val="0"/>
                  <w:marRight w:val="0"/>
                  <w:marTop w:val="0"/>
                  <w:marBottom w:val="0"/>
                  <w:divBdr>
                    <w:top w:val="none" w:sz="0" w:space="0" w:color="auto"/>
                    <w:left w:val="none" w:sz="0" w:space="0" w:color="auto"/>
                    <w:bottom w:val="none" w:sz="0" w:space="0" w:color="auto"/>
                    <w:right w:val="none" w:sz="0" w:space="0" w:color="auto"/>
                  </w:divBdr>
                  <w:divsChild>
                    <w:div w:id="80053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343199">
          <w:marLeft w:val="0"/>
          <w:marRight w:val="0"/>
          <w:marTop w:val="0"/>
          <w:marBottom w:val="0"/>
          <w:divBdr>
            <w:top w:val="none" w:sz="0" w:space="0" w:color="auto"/>
            <w:left w:val="none" w:sz="0" w:space="0" w:color="auto"/>
            <w:bottom w:val="none" w:sz="0" w:space="0" w:color="auto"/>
            <w:right w:val="none" w:sz="0" w:space="0" w:color="auto"/>
          </w:divBdr>
        </w:div>
        <w:div w:id="1070075498">
          <w:marLeft w:val="0"/>
          <w:marRight w:val="0"/>
          <w:marTop w:val="0"/>
          <w:marBottom w:val="0"/>
          <w:divBdr>
            <w:top w:val="none" w:sz="0" w:space="0" w:color="auto"/>
            <w:left w:val="none" w:sz="0" w:space="0" w:color="auto"/>
            <w:bottom w:val="none" w:sz="0" w:space="0" w:color="auto"/>
            <w:right w:val="none" w:sz="0" w:space="0" w:color="auto"/>
          </w:divBdr>
          <w:divsChild>
            <w:div w:id="1888182330">
              <w:marLeft w:val="0"/>
              <w:marRight w:val="0"/>
              <w:marTop w:val="0"/>
              <w:marBottom w:val="0"/>
              <w:divBdr>
                <w:top w:val="none" w:sz="0" w:space="0" w:color="auto"/>
                <w:left w:val="none" w:sz="0" w:space="0" w:color="auto"/>
                <w:bottom w:val="none" w:sz="0" w:space="0" w:color="auto"/>
                <w:right w:val="none" w:sz="0" w:space="0" w:color="auto"/>
              </w:divBdr>
              <w:divsChild>
                <w:div w:id="1467089199">
                  <w:marLeft w:val="0"/>
                  <w:marRight w:val="0"/>
                  <w:marTop w:val="0"/>
                  <w:marBottom w:val="0"/>
                  <w:divBdr>
                    <w:top w:val="none" w:sz="0" w:space="0" w:color="auto"/>
                    <w:left w:val="none" w:sz="0" w:space="0" w:color="auto"/>
                    <w:bottom w:val="none" w:sz="0" w:space="0" w:color="auto"/>
                    <w:right w:val="none" w:sz="0" w:space="0" w:color="auto"/>
                  </w:divBdr>
                  <w:divsChild>
                    <w:div w:id="193516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937109">
          <w:marLeft w:val="0"/>
          <w:marRight w:val="0"/>
          <w:marTop w:val="0"/>
          <w:marBottom w:val="0"/>
          <w:divBdr>
            <w:top w:val="none" w:sz="0" w:space="0" w:color="auto"/>
            <w:left w:val="none" w:sz="0" w:space="0" w:color="auto"/>
            <w:bottom w:val="none" w:sz="0" w:space="0" w:color="auto"/>
            <w:right w:val="none" w:sz="0" w:space="0" w:color="auto"/>
          </w:divBdr>
        </w:div>
        <w:div w:id="781997212">
          <w:marLeft w:val="0"/>
          <w:marRight w:val="0"/>
          <w:marTop w:val="0"/>
          <w:marBottom w:val="0"/>
          <w:divBdr>
            <w:top w:val="none" w:sz="0" w:space="0" w:color="auto"/>
            <w:left w:val="none" w:sz="0" w:space="0" w:color="auto"/>
            <w:bottom w:val="none" w:sz="0" w:space="0" w:color="auto"/>
            <w:right w:val="none" w:sz="0" w:space="0" w:color="auto"/>
          </w:divBdr>
          <w:divsChild>
            <w:div w:id="63069248">
              <w:marLeft w:val="0"/>
              <w:marRight w:val="0"/>
              <w:marTop w:val="0"/>
              <w:marBottom w:val="0"/>
              <w:divBdr>
                <w:top w:val="none" w:sz="0" w:space="0" w:color="auto"/>
                <w:left w:val="none" w:sz="0" w:space="0" w:color="auto"/>
                <w:bottom w:val="none" w:sz="0" w:space="0" w:color="auto"/>
                <w:right w:val="none" w:sz="0" w:space="0" w:color="auto"/>
              </w:divBdr>
              <w:divsChild>
                <w:div w:id="1075932064">
                  <w:marLeft w:val="0"/>
                  <w:marRight w:val="0"/>
                  <w:marTop w:val="0"/>
                  <w:marBottom w:val="0"/>
                  <w:divBdr>
                    <w:top w:val="none" w:sz="0" w:space="0" w:color="auto"/>
                    <w:left w:val="none" w:sz="0" w:space="0" w:color="auto"/>
                    <w:bottom w:val="none" w:sz="0" w:space="0" w:color="auto"/>
                    <w:right w:val="none" w:sz="0" w:space="0" w:color="auto"/>
                  </w:divBdr>
                  <w:divsChild>
                    <w:div w:id="62535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803970">
          <w:marLeft w:val="0"/>
          <w:marRight w:val="0"/>
          <w:marTop w:val="0"/>
          <w:marBottom w:val="0"/>
          <w:divBdr>
            <w:top w:val="none" w:sz="0" w:space="0" w:color="auto"/>
            <w:left w:val="none" w:sz="0" w:space="0" w:color="auto"/>
            <w:bottom w:val="none" w:sz="0" w:space="0" w:color="auto"/>
            <w:right w:val="none" w:sz="0" w:space="0" w:color="auto"/>
          </w:divBdr>
        </w:div>
        <w:div w:id="681855138">
          <w:marLeft w:val="0"/>
          <w:marRight w:val="0"/>
          <w:marTop w:val="0"/>
          <w:marBottom w:val="0"/>
          <w:divBdr>
            <w:top w:val="none" w:sz="0" w:space="0" w:color="auto"/>
            <w:left w:val="none" w:sz="0" w:space="0" w:color="auto"/>
            <w:bottom w:val="none" w:sz="0" w:space="0" w:color="auto"/>
            <w:right w:val="none" w:sz="0" w:space="0" w:color="auto"/>
          </w:divBdr>
          <w:divsChild>
            <w:div w:id="731347614">
              <w:marLeft w:val="0"/>
              <w:marRight w:val="0"/>
              <w:marTop w:val="0"/>
              <w:marBottom w:val="0"/>
              <w:divBdr>
                <w:top w:val="none" w:sz="0" w:space="0" w:color="auto"/>
                <w:left w:val="none" w:sz="0" w:space="0" w:color="auto"/>
                <w:bottom w:val="none" w:sz="0" w:space="0" w:color="auto"/>
                <w:right w:val="none" w:sz="0" w:space="0" w:color="auto"/>
              </w:divBdr>
              <w:divsChild>
                <w:div w:id="1471165284">
                  <w:marLeft w:val="0"/>
                  <w:marRight w:val="0"/>
                  <w:marTop w:val="0"/>
                  <w:marBottom w:val="0"/>
                  <w:divBdr>
                    <w:top w:val="none" w:sz="0" w:space="0" w:color="auto"/>
                    <w:left w:val="none" w:sz="0" w:space="0" w:color="auto"/>
                    <w:bottom w:val="none" w:sz="0" w:space="0" w:color="auto"/>
                    <w:right w:val="none" w:sz="0" w:space="0" w:color="auto"/>
                  </w:divBdr>
                  <w:divsChild>
                    <w:div w:id="210071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725817">
          <w:marLeft w:val="0"/>
          <w:marRight w:val="0"/>
          <w:marTop w:val="0"/>
          <w:marBottom w:val="0"/>
          <w:divBdr>
            <w:top w:val="none" w:sz="0" w:space="0" w:color="auto"/>
            <w:left w:val="none" w:sz="0" w:space="0" w:color="auto"/>
            <w:bottom w:val="none" w:sz="0" w:space="0" w:color="auto"/>
            <w:right w:val="none" w:sz="0" w:space="0" w:color="auto"/>
          </w:divBdr>
        </w:div>
      </w:divsChild>
    </w:div>
    <w:div w:id="2079134283">
      <w:bodyDiv w:val="1"/>
      <w:marLeft w:val="0"/>
      <w:marRight w:val="0"/>
      <w:marTop w:val="0"/>
      <w:marBottom w:val="0"/>
      <w:divBdr>
        <w:top w:val="none" w:sz="0" w:space="0" w:color="auto"/>
        <w:left w:val="none" w:sz="0" w:space="0" w:color="auto"/>
        <w:bottom w:val="none" w:sz="0" w:space="0" w:color="auto"/>
        <w:right w:val="none" w:sz="0" w:space="0" w:color="auto"/>
      </w:divBdr>
    </w:div>
    <w:div w:id="2096317010">
      <w:bodyDiv w:val="1"/>
      <w:marLeft w:val="0"/>
      <w:marRight w:val="0"/>
      <w:marTop w:val="0"/>
      <w:marBottom w:val="0"/>
      <w:divBdr>
        <w:top w:val="none" w:sz="0" w:space="0" w:color="auto"/>
        <w:left w:val="none" w:sz="0" w:space="0" w:color="auto"/>
        <w:bottom w:val="none" w:sz="0" w:space="0" w:color="auto"/>
        <w:right w:val="none" w:sz="0" w:space="0" w:color="auto"/>
      </w:divBdr>
      <w:divsChild>
        <w:div w:id="1424182171">
          <w:marLeft w:val="360"/>
          <w:marRight w:val="0"/>
          <w:marTop w:val="200"/>
          <w:marBottom w:val="0"/>
          <w:divBdr>
            <w:top w:val="none" w:sz="0" w:space="0" w:color="auto"/>
            <w:left w:val="none" w:sz="0" w:space="0" w:color="auto"/>
            <w:bottom w:val="none" w:sz="0" w:space="0" w:color="auto"/>
            <w:right w:val="none" w:sz="0" w:space="0" w:color="auto"/>
          </w:divBdr>
        </w:div>
        <w:div w:id="2060519055">
          <w:marLeft w:val="360"/>
          <w:marRight w:val="0"/>
          <w:marTop w:val="200"/>
          <w:marBottom w:val="0"/>
          <w:divBdr>
            <w:top w:val="none" w:sz="0" w:space="0" w:color="auto"/>
            <w:left w:val="none" w:sz="0" w:space="0" w:color="auto"/>
            <w:bottom w:val="none" w:sz="0" w:space="0" w:color="auto"/>
            <w:right w:val="none" w:sz="0" w:space="0" w:color="auto"/>
          </w:divBdr>
        </w:div>
        <w:div w:id="1937707489">
          <w:marLeft w:val="360"/>
          <w:marRight w:val="0"/>
          <w:marTop w:val="200"/>
          <w:marBottom w:val="0"/>
          <w:divBdr>
            <w:top w:val="none" w:sz="0" w:space="0" w:color="auto"/>
            <w:left w:val="none" w:sz="0" w:space="0" w:color="auto"/>
            <w:bottom w:val="none" w:sz="0" w:space="0" w:color="auto"/>
            <w:right w:val="none" w:sz="0" w:space="0" w:color="auto"/>
          </w:divBdr>
        </w:div>
      </w:divsChild>
    </w:div>
    <w:div w:id="2105757768">
      <w:bodyDiv w:val="1"/>
      <w:marLeft w:val="0"/>
      <w:marRight w:val="0"/>
      <w:marTop w:val="0"/>
      <w:marBottom w:val="0"/>
      <w:divBdr>
        <w:top w:val="none" w:sz="0" w:space="0" w:color="auto"/>
        <w:left w:val="none" w:sz="0" w:space="0" w:color="auto"/>
        <w:bottom w:val="none" w:sz="0" w:space="0" w:color="auto"/>
        <w:right w:val="none" w:sz="0" w:space="0" w:color="auto"/>
      </w:divBdr>
      <w:divsChild>
        <w:div w:id="1069498065">
          <w:marLeft w:val="360"/>
          <w:marRight w:val="0"/>
          <w:marTop w:val="360"/>
          <w:marBottom w:val="0"/>
          <w:divBdr>
            <w:top w:val="none" w:sz="0" w:space="0" w:color="auto"/>
            <w:left w:val="none" w:sz="0" w:space="0" w:color="auto"/>
            <w:bottom w:val="none" w:sz="0" w:space="0" w:color="auto"/>
            <w:right w:val="none" w:sz="0" w:space="0" w:color="auto"/>
          </w:divBdr>
        </w:div>
        <w:div w:id="1863666756">
          <w:marLeft w:val="360"/>
          <w:marRight w:val="0"/>
          <w:marTop w:val="360"/>
          <w:marBottom w:val="0"/>
          <w:divBdr>
            <w:top w:val="none" w:sz="0" w:space="0" w:color="auto"/>
            <w:left w:val="none" w:sz="0" w:space="0" w:color="auto"/>
            <w:bottom w:val="none" w:sz="0" w:space="0" w:color="auto"/>
            <w:right w:val="none" w:sz="0" w:space="0" w:color="auto"/>
          </w:divBdr>
        </w:div>
        <w:div w:id="826477128">
          <w:marLeft w:val="360"/>
          <w:marRight w:val="0"/>
          <w:marTop w:val="36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forum.dynamobim.com/t/dividing-parts-with-dynamo/5388/5?u=jacobsmall" TargetMode="External"/><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hyperlink" Target="mailto:refineryfeedback@autodesk.com" TargetMode="External"/><Relationship Id="rId89" Type="http://schemas.openxmlformats.org/officeDocument/2006/relationships/hyperlink" Target="https://dynamobim.org/wp-content/links/DesignScriptDocumentation.pdf"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medium.com/generative-design"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www.iitk.ac.in/kangal/Deb_NSGA-II.pdf"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hyperlink" Target="https://dynamobim.org/wp-content/uploads/forum-assets/colin-mccroneautodesk-com/07/10/Dynamo_language_guide_version_1.pdf" TargetMode="Externa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hyperlink" Target="https://www.keanw.com/2019/06/project-rediscover-is-now-available-for-download.html" TargetMode="External"/><Relationship Id="rId90" Type="http://schemas.openxmlformats.org/officeDocument/2006/relationships/hyperlink" Target="https://github.com/Amoursol/dynamoDesignScript" TargetMode="External"/><Relationship Id="rId95" Type="http://schemas.openxmlformats.org/officeDocument/2006/relationships/header" Target="header2.xml"/><Relationship Id="rId19" Type="http://schemas.openxmlformats.org/officeDocument/2006/relationships/hyperlink" Target="https://www.autodesk.com/solutions/refinery-beta" TargetMode="External"/><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yperlink" Target="https://primer.dynamobim.org/" TargetMode="External"/><Relationship Id="rId93" Type="http://schemas.openxmlformats.org/officeDocument/2006/relationships/header" Target="header1.xml"/><Relationship Id="rId98"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hyperlink" Target="https://primer.dynamobim.org/" TargetMode="External"/><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www.youtube.com/watch?v=uqFgg2Dorec" TargetMode="External"/><Relationship Id="rId88" Type="http://schemas.openxmlformats.org/officeDocument/2006/relationships/hyperlink" Target="http://designscript.io/DesignScript_user_manual_0.1.pdf" TargetMode="External"/><Relationship Id="rId91" Type="http://schemas.openxmlformats.org/officeDocument/2006/relationships/hyperlink" Target="https://www.autodesk.com/solutions/refinery-beta" TargetMode="External"/><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s://forum.dynamobim.com/" TargetMode="External"/><Relationship Id="rId94" Type="http://schemas.openxmlformats.org/officeDocument/2006/relationships/footer" Target="footer1.xml"/><Relationship Id="rId9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s>
</file>

<file path=word/_rels/footer1.xml.rels><?xml version="1.0" encoding="UTF-8" standalone="yes"?>
<Relationships xmlns="http://schemas.openxmlformats.org/package/2006/relationships"><Relationship Id="rId1" Type="http://schemas.openxmlformats.org/officeDocument/2006/relationships/image" Target="media/image72.png"/></Relationships>
</file>

<file path=word/_rels/footer2.xml.rels><?xml version="1.0" encoding="UTF-8" standalone="yes"?>
<Relationships xmlns="http://schemas.openxmlformats.org/package/2006/relationships"><Relationship Id="rId1" Type="http://schemas.openxmlformats.org/officeDocument/2006/relationships/image" Target="media/image72.png"/></Relationships>
</file>

<file path=word/_rels/header1.xml.rels><?xml version="1.0" encoding="UTF-8" standalone="yes"?>
<Relationships xmlns="http://schemas.openxmlformats.org/package/2006/relationships"><Relationship Id="rId1" Type="http://schemas.openxmlformats.org/officeDocument/2006/relationships/image" Target="media/image71.png"/></Relationships>
</file>

<file path=word/_rels/header2.xml.rels><?xml version="1.0" encoding="UTF-8" standalone="yes"?>
<Relationships xmlns="http://schemas.openxmlformats.org/package/2006/relationships"><Relationship Id="rId1" Type="http://schemas.openxmlformats.org/officeDocument/2006/relationships/image" Target="media/image7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6527DD79F10F46BA9FE1DE5608D49B1C"/>
        <w:category>
          <w:name w:val="General"/>
          <w:gallery w:val="placeholder"/>
        </w:category>
        <w:types>
          <w:type w:val="bbPlcHdr"/>
        </w:types>
        <w:behaviors>
          <w:behavior w:val="content"/>
        </w:behaviors>
        <w:guid w:val="{C069C6B2-F888-4F03-A9CE-02C3CB743EAC}"/>
      </w:docPartPr>
      <w:docPartBody>
        <w:p w:rsidR="002E4C24" w:rsidRDefault="002E4C24">
          <w:pPr>
            <w:pStyle w:val="6527DD79F10F46BA9FE1DE5608D49B1C"/>
          </w:pPr>
          <w:r w:rsidRPr="00644E89">
            <w:rPr>
              <w:rStyle w:val="PlaceholderText"/>
            </w:rPr>
            <w:t>[Subject]</w:t>
          </w:r>
        </w:p>
      </w:docPartBody>
    </w:docPart>
    <w:docPart>
      <w:docPartPr>
        <w:name w:val="FD0BA2FC03C14D53A3D28BD01B2873B6"/>
        <w:category>
          <w:name w:val="General"/>
          <w:gallery w:val="placeholder"/>
        </w:category>
        <w:types>
          <w:type w:val="bbPlcHdr"/>
        </w:types>
        <w:behaviors>
          <w:behavior w:val="content"/>
        </w:behaviors>
        <w:guid w:val="{656F2A41-6EEE-4449-9161-DC8627850708}"/>
      </w:docPartPr>
      <w:docPartBody>
        <w:p w:rsidR="002E4C24" w:rsidRDefault="002E4C24">
          <w:pPr>
            <w:pStyle w:val="FD0BA2FC03C14D53A3D28BD01B2873B6"/>
          </w:pPr>
          <w:r w:rsidRPr="00644E89">
            <w:rPr>
              <w:rStyle w:val="PlaceholderText"/>
            </w:rPr>
            <w:t>[Title]</w:t>
          </w:r>
        </w:p>
      </w:docPartBody>
    </w:docPart>
    <w:docPart>
      <w:docPartPr>
        <w:name w:val="1E47C50920C14A9889B4CCB10D25D149"/>
        <w:category>
          <w:name w:val="General"/>
          <w:gallery w:val="placeholder"/>
        </w:category>
        <w:types>
          <w:type w:val="bbPlcHdr"/>
        </w:types>
        <w:behaviors>
          <w:behavior w:val="content"/>
        </w:behaviors>
        <w:guid w:val="{F4AB99ED-252A-46A7-AD3C-8D5D3C9EF1A1}"/>
      </w:docPartPr>
      <w:docPartBody>
        <w:p w:rsidR="002E4C24" w:rsidRDefault="002E4C24">
          <w:pPr>
            <w:pStyle w:val="1E47C50920C14A9889B4CCB10D25D149"/>
          </w:pPr>
          <w:r w:rsidRPr="00644E89">
            <w:rPr>
              <w:rStyle w:val="PlaceholderText"/>
            </w:rPr>
            <w:t>[Author]</w:t>
          </w:r>
        </w:p>
      </w:docPartBody>
    </w:docPart>
    <w:docPart>
      <w:docPartPr>
        <w:name w:val="39B47EF3B20D43F09F68D21E43ACFADA"/>
        <w:category>
          <w:name w:val="General"/>
          <w:gallery w:val="placeholder"/>
        </w:category>
        <w:types>
          <w:type w:val="bbPlcHdr"/>
        </w:types>
        <w:behaviors>
          <w:behavior w:val="content"/>
        </w:behaviors>
        <w:guid w:val="{BC170E04-DC48-44B2-A267-0C3CD931EC10}"/>
      </w:docPartPr>
      <w:docPartBody>
        <w:p w:rsidR="002E4C24" w:rsidRDefault="002E4C24">
          <w:pPr>
            <w:pStyle w:val="39B47EF3B20D43F09F68D21E43ACFADA"/>
          </w:pPr>
          <w:r w:rsidRPr="00644E89">
            <w:rPr>
              <w:rStyle w:val="PlaceholderText"/>
            </w:rPr>
            <w:t>[Company]</w:t>
          </w:r>
        </w:p>
      </w:docPartBody>
    </w:docPart>
    <w:docPart>
      <w:docPartPr>
        <w:name w:val="2AF5CB8A1C3541CD9BDAD4D54A28A803"/>
        <w:category>
          <w:name w:val="General"/>
          <w:gallery w:val="placeholder"/>
        </w:category>
        <w:types>
          <w:type w:val="bbPlcHdr"/>
        </w:types>
        <w:behaviors>
          <w:behavior w:val="content"/>
        </w:behaviors>
        <w:guid w:val="{CB2FF5D2-5120-4EC7-A789-D4D02A6186AE}"/>
      </w:docPartPr>
      <w:docPartBody>
        <w:p w:rsidR="009C67C5" w:rsidRDefault="00894AE9" w:rsidP="00894AE9">
          <w:pPr>
            <w:pStyle w:val="2AF5CB8A1C3541CD9BDAD4D54A28A803"/>
          </w:pPr>
          <w:r w:rsidRPr="00644E89">
            <w:rPr>
              <w:rStyle w:val="PlaceholderText"/>
            </w:rPr>
            <w:t>[Subject]</w:t>
          </w:r>
        </w:p>
      </w:docPartBody>
    </w:docPart>
    <w:docPart>
      <w:docPartPr>
        <w:name w:val="7B5250706E1E4D5AA0F2BE622DEE3BB4"/>
        <w:category>
          <w:name w:val="General"/>
          <w:gallery w:val="placeholder"/>
        </w:category>
        <w:types>
          <w:type w:val="bbPlcHdr"/>
        </w:types>
        <w:behaviors>
          <w:behavior w:val="content"/>
        </w:behaviors>
        <w:guid w:val="{C5553C43-BAB6-4383-BE3A-BBE64F755A59}"/>
      </w:docPartPr>
      <w:docPartBody>
        <w:p w:rsidR="009C67C5" w:rsidRDefault="00894AE9" w:rsidP="00894AE9">
          <w:pPr>
            <w:pStyle w:val="7B5250706E1E4D5AA0F2BE622DEE3BB4"/>
          </w:pPr>
          <w:r w:rsidRPr="00644E89">
            <w:rPr>
              <w:rStyle w:val="PlaceholderText"/>
            </w:rPr>
            <w:t>[Title]</w:t>
          </w:r>
        </w:p>
      </w:docPartBody>
    </w:docPart>
    <w:docPart>
      <w:docPartPr>
        <w:name w:val="586F46B1A43A439A89BE16ABDF2A6482"/>
        <w:category>
          <w:name w:val="General"/>
          <w:gallery w:val="placeholder"/>
        </w:category>
        <w:types>
          <w:type w:val="bbPlcHdr"/>
        </w:types>
        <w:behaviors>
          <w:behavior w:val="content"/>
        </w:behaviors>
        <w:guid w:val="{3E688BCF-3590-4D27-B5DB-A9112D96417F}"/>
      </w:docPartPr>
      <w:docPartBody>
        <w:p w:rsidR="009C67C5" w:rsidRDefault="00894AE9" w:rsidP="00894AE9">
          <w:pPr>
            <w:pStyle w:val="586F46B1A43A439A89BE16ABDF2A6482"/>
          </w:pPr>
          <w:r w:rsidRPr="00644E89">
            <w:rPr>
              <w:rStyle w:val="PlaceholderText"/>
            </w:rPr>
            <w:t>[Author]</w:t>
          </w:r>
        </w:p>
      </w:docPartBody>
    </w:docPart>
    <w:docPart>
      <w:docPartPr>
        <w:name w:val="A014A73105364959A342F6C0DE7DB563"/>
        <w:category>
          <w:name w:val="General"/>
          <w:gallery w:val="placeholder"/>
        </w:category>
        <w:types>
          <w:type w:val="bbPlcHdr"/>
        </w:types>
        <w:behaviors>
          <w:behavior w:val="content"/>
        </w:behaviors>
        <w:guid w:val="{E6324097-0DCB-4945-85BA-6DE12372089E}"/>
      </w:docPartPr>
      <w:docPartBody>
        <w:p w:rsidR="009C67C5" w:rsidRDefault="00894AE9" w:rsidP="00894AE9">
          <w:pPr>
            <w:pStyle w:val="A014A73105364959A342F6C0DE7DB563"/>
          </w:pPr>
          <w:r w:rsidRPr="00644E89">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4C24"/>
    <w:rsid w:val="002E4C24"/>
    <w:rsid w:val="003221B4"/>
    <w:rsid w:val="00894AE9"/>
    <w:rsid w:val="009770FF"/>
    <w:rsid w:val="009C67C5"/>
    <w:rsid w:val="00B426E5"/>
    <w:rsid w:val="00D01D83"/>
    <w:rsid w:val="00F5331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94AE9"/>
    <w:rPr>
      <w:color w:val="808080"/>
    </w:rPr>
  </w:style>
  <w:style w:type="paragraph" w:customStyle="1" w:styleId="6527DD79F10F46BA9FE1DE5608D49B1C">
    <w:name w:val="6527DD79F10F46BA9FE1DE5608D49B1C"/>
  </w:style>
  <w:style w:type="paragraph" w:customStyle="1" w:styleId="FD0BA2FC03C14D53A3D28BD01B2873B6">
    <w:name w:val="FD0BA2FC03C14D53A3D28BD01B2873B6"/>
  </w:style>
  <w:style w:type="paragraph" w:customStyle="1" w:styleId="1E47C50920C14A9889B4CCB10D25D149">
    <w:name w:val="1E47C50920C14A9889B4CCB10D25D149"/>
  </w:style>
  <w:style w:type="paragraph" w:customStyle="1" w:styleId="39B47EF3B20D43F09F68D21E43ACFADA">
    <w:name w:val="39B47EF3B20D43F09F68D21E43ACFADA"/>
  </w:style>
  <w:style w:type="paragraph" w:customStyle="1" w:styleId="2AF5CB8A1C3541CD9BDAD4D54A28A803">
    <w:name w:val="2AF5CB8A1C3541CD9BDAD4D54A28A803"/>
    <w:rsid w:val="00894AE9"/>
    <w:rPr>
      <w:lang w:val="en-US" w:eastAsia="en-US"/>
    </w:rPr>
  </w:style>
  <w:style w:type="paragraph" w:customStyle="1" w:styleId="464C344B3959452AA4DD5020ABFE0D58">
    <w:name w:val="464C344B3959452AA4DD5020ABFE0D58"/>
    <w:rsid w:val="00894AE9"/>
    <w:rPr>
      <w:lang w:val="en-US" w:eastAsia="en-US"/>
    </w:rPr>
  </w:style>
  <w:style w:type="paragraph" w:customStyle="1" w:styleId="7B5250706E1E4D5AA0F2BE622DEE3BB4">
    <w:name w:val="7B5250706E1E4D5AA0F2BE622DEE3BB4"/>
    <w:rsid w:val="00894AE9"/>
    <w:rPr>
      <w:lang w:val="en-US" w:eastAsia="en-US"/>
    </w:rPr>
  </w:style>
  <w:style w:type="paragraph" w:customStyle="1" w:styleId="98DF3FF3534742A2A84C20D4EB747197">
    <w:name w:val="98DF3FF3534742A2A84C20D4EB747197"/>
    <w:rsid w:val="00894AE9"/>
    <w:rPr>
      <w:lang w:val="en-US" w:eastAsia="en-US"/>
    </w:rPr>
  </w:style>
  <w:style w:type="paragraph" w:customStyle="1" w:styleId="586F46B1A43A439A89BE16ABDF2A6482">
    <w:name w:val="586F46B1A43A439A89BE16ABDF2A6482"/>
    <w:rsid w:val="00894AE9"/>
    <w:rPr>
      <w:lang w:val="en-US" w:eastAsia="en-US"/>
    </w:rPr>
  </w:style>
  <w:style w:type="paragraph" w:customStyle="1" w:styleId="8C8163CFC0314BDA9425BF9F31F34A68">
    <w:name w:val="8C8163CFC0314BDA9425BF9F31F34A68"/>
    <w:rsid w:val="00894AE9"/>
    <w:rPr>
      <w:lang w:val="en-US" w:eastAsia="en-US"/>
    </w:rPr>
  </w:style>
  <w:style w:type="paragraph" w:customStyle="1" w:styleId="B72089978F45490A805A3C7B1412B2B3">
    <w:name w:val="B72089978F45490A805A3C7B1412B2B3"/>
    <w:rsid w:val="00894AE9"/>
    <w:rPr>
      <w:lang w:val="en-US" w:eastAsia="en-US"/>
    </w:rPr>
  </w:style>
  <w:style w:type="paragraph" w:customStyle="1" w:styleId="A014A73105364959A342F6C0DE7DB563">
    <w:name w:val="A014A73105364959A342F6C0DE7DB563"/>
    <w:rsid w:val="00894AE9"/>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4D381D-7B1D-4BBF-BDAB-FC1B654C80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774</TotalTime>
  <Pages>38</Pages>
  <Words>5235</Words>
  <Characters>29843</Characters>
  <Application>Microsoft Office Word</Application>
  <DocSecurity>0</DocSecurity>
  <Lines>248</Lines>
  <Paragraphs>70</Paragraphs>
  <ScaleCrop>false</ScaleCrop>
  <HeadingPairs>
    <vt:vector size="2" baseType="variant">
      <vt:variant>
        <vt:lpstr>Title</vt:lpstr>
      </vt:variant>
      <vt:variant>
        <vt:i4>1</vt:i4>
      </vt:variant>
    </vt:vector>
  </HeadingPairs>
  <TitlesOfParts>
    <vt:vector size="1" baseType="lpstr">
      <vt:lpstr>Generative Design with Project Refinery</vt:lpstr>
    </vt:vector>
  </TitlesOfParts>
  <Company>Autodesk, Inc.</Company>
  <LinksUpToDate>false</LinksUpToDate>
  <CharactersWithSpaces>35008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Generative Design with Project Refinery</dc:title>
  <dc:subject>1.4</dc:subject>
  <dc:creator>Lilli Smith</dc:creator>
  <cp:lastModifiedBy>Matt Jezyk</cp:lastModifiedBy>
  <cp:revision>39</cp:revision>
  <cp:lastPrinted>2016-11-10T02:49:00Z</cp:lastPrinted>
  <dcterms:created xsi:type="dcterms:W3CDTF">2019-06-12T22:26:00Z</dcterms:created>
  <dcterms:modified xsi:type="dcterms:W3CDTF">2019-07-10T21:45:00Z</dcterms:modified>
</cp:coreProperties>
</file>